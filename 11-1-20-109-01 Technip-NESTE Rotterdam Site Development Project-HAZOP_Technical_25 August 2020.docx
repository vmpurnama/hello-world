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400721" w14:textId="77777777" w:rsidR="007F2636" w:rsidRDefault="00834BAB" w:rsidP="007230FF">
      <w:pPr>
        <w:spacing w:after="0" w:line="240" w:lineRule="atLeast"/>
        <w:ind w:left="708" w:right="849"/>
        <w:rPr>
          <w:lang w:eastAsia="zh-HK"/>
        </w:rPr>
        <w:sectPr w:rsidR="007F2636" w:rsidSect="007F2636">
          <w:headerReference w:type="even" r:id="rId8"/>
          <w:headerReference w:type="default" r:id="rId9"/>
          <w:footerReference w:type="even" r:id="rId10"/>
          <w:footerReference w:type="default" r:id="rId11"/>
          <w:headerReference w:type="first" r:id="rId12"/>
          <w:footerReference w:type="first" r:id="rId13"/>
          <w:pgSz w:w="11906" w:h="16838" w:code="9"/>
          <w:pgMar w:top="1701" w:right="1134" w:bottom="1418" w:left="567" w:header="601" w:footer="992" w:gutter="567"/>
          <w:pgNumType w:start="1"/>
          <w:cols w:space="425"/>
          <w:docGrid w:type="lines" w:linePitch="360"/>
        </w:sectPr>
      </w:pPr>
      <w:r>
        <w:rPr>
          <w:rFonts w:hint="eastAsia"/>
          <w:noProof/>
          <w:lang w:val="en-US"/>
        </w:rPr>
        <mc:AlternateContent>
          <mc:Choice Requires="wps">
            <w:drawing>
              <wp:anchor distT="0" distB="0" distL="114300" distR="114300" simplePos="0" relativeHeight="251663872" behindDoc="0" locked="1" layoutInCell="1" allowOverlap="1" wp14:anchorId="13650940" wp14:editId="2620A60E">
                <wp:simplePos x="0" y="0"/>
                <wp:positionH relativeFrom="column">
                  <wp:posOffset>2593975</wp:posOffset>
                </wp:positionH>
                <wp:positionV relativeFrom="paragraph">
                  <wp:posOffset>1807210</wp:posOffset>
                </wp:positionV>
                <wp:extent cx="3900805" cy="4144645"/>
                <wp:effectExtent l="0" t="0" r="0" b="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0805" cy="4144645"/>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87F5E68" w14:textId="77777777" w:rsidR="00E11165" w:rsidRDefault="00E11165" w:rsidP="007230FF">
                            <w:pPr>
                              <w:spacing w:after="0" w:line="520" w:lineRule="exact"/>
                              <w:ind w:leftChars="0" w:left="0" w:rightChars="50" w:right="110"/>
                              <w:rPr>
                                <w:rFonts w:ascii="Helvetica" w:hAnsi="Helvetica" w:cs="Helvetica"/>
                                <w:b/>
                                <w:color w:val="FFFFFF"/>
                                <w:sz w:val="48"/>
                                <w:lang w:eastAsia="zh-HK"/>
                              </w:rPr>
                            </w:pPr>
                          </w:p>
                          <w:p w14:paraId="62D40CE7" w14:textId="43DEC108" w:rsidR="00E11165" w:rsidRDefault="00E11165" w:rsidP="007230FF">
                            <w:pPr>
                              <w:spacing w:after="0" w:line="520" w:lineRule="exact"/>
                              <w:ind w:leftChars="0" w:left="0" w:rightChars="50" w:right="110"/>
                              <w:rPr>
                                <w:rFonts w:ascii="Helvetica" w:hAnsi="Helvetica" w:cs="Helvetica"/>
                                <w:b/>
                                <w:color w:val="FFFFFF"/>
                                <w:sz w:val="48"/>
                                <w:lang w:eastAsia="zh-HK"/>
                              </w:rPr>
                            </w:pPr>
                            <w:r>
                              <w:rPr>
                                <w:rFonts w:ascii="Helvetica" w:hAnsi="Helvetica" w:cs="Helvetica"/>
                                <w:b/>
                                <w:color w:val="FFFFFF"/>
                                <w:sz w:val="48"/>
                                <w:lang w:eastAsia="zh-HK"/>
                              </w:rPr>
                              <w:t xml:space="preserve">Neste </w:t>
                            </w:r>
                            <w:del w:id="0" w:author="Vincentius Mario PURNAMA" w:date="2020-08-25T14:07:00Z">
                              <w:r w:rsidDel="00434984">
                                <w:rPr>
                                  <w:rFonts w:ascii="Helvetica" w:hAnsi="Helvetica" w:cs="Helvetica"/>
                                  <w:b/>
                                  <w:color w:val="FFFFFF"/>
                                  <w:sz w:val="48"/>
                                  <w:lang w:eastAsia="zh-HK"/>
                                </w:rPr>
                                <w:delText>Singapore Expansion</w:delText>
                              </w:r>
                            </w:del>
                            <w:ins w:id="1" w:author="Vincentius Mario PURNAMA" w:date="2020-08-25T14:07:00Z">
                              <w:r>
                                <w:rPr>
                                  <w:rFonts w:ascii="Helvetica" w:hAnsi="Helvetica" w:cs="Helvetica"/>
                                  <w:b/>
                                  <w:color w:val="FFFFFF"/>
                                  <w:sz w:val="48"/>
                                  <w:lang w:eastAsia="zh-HK"/>
                                </w:rPr>
                                <w:t>Rotterdam Site Development</w:t>
                              </w:r>
                            </w:ins>
                            <w:r>
                              <w:rPr>
                                <w:rFonts w:ascii="Helvetica" w:hAnsi="Helvetica" w:cs="Helvetica"/>
                                <w:b/>
                                <w:color w:val="FFFFFF"/>
                                <w:sz w:val="48"/>
                                <w:lang w:eastAsia="zh-HK"/>
                              </w:rPr>
                              <w:t xml:space="preserve"> Project</w:t>
                            </w:r>
                          </w:p>
                          <w:p w14:paraId="7FCEDF3B" w14:textId="77777777" w:rsidR="00E11165" w:rsidRPr="00445B64" w:rsidRDefault="00E11165" w:rsidP="007230FF">
                            <w:pPr>
                              <w:spacing w:after="0" w:line="520" w:lineRule="exact"/>
                              <w:ind w:leftChars="0" w:left="0" w:rightChars="50" w:right="110"/>
                              <w:rPr>
                                <w:rFonts w:ascii="Helvetica" w:hAnsi="Helvetica" w:cs="Helvetica"/>
                                <w:b/>
                                <w:color w:val="FFFFFF"/>
                                <w:sz w:val="48"/>
                              </w:rPr>
                            </w:pPr>
                          </w:p>
                          <w:p w14:paraId="3E56E936" w14:textId="17A855D1" w:rsidR="00E11165" w:rsidRPr="00445B64" w:rsidRDefault="00E11165" w:rsidP="007230FF">
                            <w:pPr>
                              <w:spacing w:after="0" w:line="520" w:lineRule="exact"/>
                              <w:ind w:leftChars="0" w:left="0" w:rightChars="50" w:right="110"/>
                              <w:rPr>
                                <w:rFonts w:ascii="Helvetica" w:hAnsi="Helvetica" w:cs="Helvetica"/>
                                <w:i/>
                                <w:color w:val="FFFFFF"/>
                                <w:sz w:val="48"/>
                              </w:rPr>
                            </w:pPr>
                            <w:r>
                              <w:rPr>
                                <w:rFonts w:ascii="Helvetica" w:hAnsi="Helvetica" w:cs="Helvetica"/>
                                <w:i/>
                                <w:color w:val="FFFFFF"/>
                                <w:sz w:val="48"/>
                              </w:rPr>
                              <w:t xml:space="preserve">Technical </w:t>
                            </w:r>
                            <w:r w:rsidRPr="00445B64">
                              <w:rPr>
                                <w:rFonts w:ascii="Helvetica" w:hAnsi="Helvetica" w:cs="Helvetica"/>
                                <w:i/>
                                <w:color w:val="FFFFFF"/>
                                <w:sz w:val="48"/>
                              </w:rPr>
                              <w:t xml:space="preserve">Proposal for </w:t>
                            </w:r>
                            <w:r>
                              <w:rPr>
                                <w:rFonts w:ascii="Helvetica" w:hAnsi="Helvetica" w:cs="Helvetica"/>
                                <w:i/>
                                <w:color w:val="FFFFFF"/>
                                <w:sz w:val="48"/>
                              </w:rPr>
                              <w:t>HAZOP and LOPA Review</w:t>
                            </w:r>
                          </w:p>
                          <w:p w14:paraId="273D87C6" w14:textId="77777777" w:rsidR="00E11165" w:rsidRPr="00445B64" w:rsidRDefault="00E11165" w:rsidP="007230FF">
                            <w:pPr>
                              <w:spacing w:after="0" w:line="520" w:lineRule="exact"/>
                              <w:ind w:leftChars="0" w:left="0" w:rightChars="50" w:right="110"/>
                              <w:rPr>
                                <w:rFonts w:ascii="Helvetica" w:hAnsi="Helvetica" w:cs="Helvetica"/>
                                <w:i/>
                                <w:color w:val="FFFFFF"/>
                                <w:sz w:val="48"/>
                                <w:lang w:eastAsia="zh-HK"/>
                              </w:rPr>
                            </w:pPr>
                          </w:p>
                          <w:p w14:paraId="7E8E7185" w14:textId="2640023B" w:rsidR="00E11165" w:rsidRPr="00F261A8" w:rsidRDefault="00E11165" w:rsidP="007230FF">
                            <w:pPr>
                              <w:spacing w:after="0" w:line="400" w:lineRule="exact"/>
                              <w:ind w:leftChars="0" w:left="0" w:rightChars="50" w:right="110"/>
                              <w:rPr>
                                <w:rFonts w:cs="Helvetica"/>
                                <w:b/>
                                <w:smallCaps/>
                                <w:color w:val="FFFFFF"/>
                                <w:sz w:val="34"/>
                                <w:szCs w:val="34"/>
                                <w:lang w:val="en-US" w:eastAsia="zh-HK"/>
                              </w:rPr>
                            </w:pPr>
                            <w:r>
                              <w:rPr>
                                <w:rFonts w:cs="Helvetica"/>
                                <w:b/>
                                <w:smallCaps/>
                                <w:color w:val="FFFFFF"/>
                                <w:sz w:val="34"/>
                                <w:szCs w:val="34"/>
                                <w:lang w:val="en-US" w:eastAsia="zh-HK"/>
                              </w:rPr>
                              <w:t xml:space="preserve">Technip Italy S.p.A </w:t>
                            </w:r>
                          </w:p>
                          <w:p w14:paraId="39A5FD2B" w14:textId="77777777" w:rsidR="00E11165" w:rsidRDefault="00E11165" w:rsidP="007230FF">
                            <w:pPr>
                              <w:spacing w:after="0" w:line="400" w:lineRule="exact"/>
                              <w:ind w:leftChars="0" w:left="0" w:rightChars="50" w:right="110"/>
                              <w:rPr>
                                <w:rFonts w:cs="Helvetica"/>
                                <w:b/>
                                <w:smallCaps/>
                                <w:color w:val="FFFFFF"/>
                                <w:sz w:val="34"/>
                                <w:szCs w:val="34"/>
                                <w:lang w:val="en-US" w:eastAsia="zh-HK"/>
                              </w:rPr>
                            </w:pPr>
                          </w:p>
                          <w:p w14:paraId="2FEE2C38" w14:textId="77777777" w:rsidR="00E11165" w:rsidRDefault="00E11165" w:rsidP="007230FF">
                            <w:pPr>
                              <w:spacing w:after="0" w:line="400" w:lineRule="exact"/>
                              <w:ind w:leftChars="0" w:left="0" w:rightChars="50" w:right="110"/>
                              <w:rPr>
                                <w:rFonts w:cs="Helvetica"/>
                                <w:b/>
                                <w:smallCaps/>
                                <w:color w:val="FFFFFF"/>
                                <w:sz w:val="34"/>
                                <w:szCs w:val="34"/>
                                <w:lang w:val="en-US" w:eastAsia="zh-HK"/>
                              </w:rPr>
                            </w:pPr>
                          </w:p>
                          <w:p w14:paraId="5F2332C3" w14:textId="6AC6E935" w:rsidR="00E11165" w:rsidRPr="00F261A8" w:rsidRDefault="00E11165" w:rsidP="00571839">
                            <w:pPr>
                              <w:spacing w:after="0" w:line="400" w:lineRule="exact"/>
                              <w:ind w:leftChars="64" w:left="141" w:rightChars="50" w:right="110"/>
                              <w:rPr>
                                <w:rFonts w:cs="Helvetica"/>
                                <w:b/>
                                <w:smallCaps/>
                                <w:color w:val="FFFFFF"/>
                                <w:sz w:val="34"/>
                                <w:szCs w:val="34"/>
                                <w:lang w:eastAsia="zh-HK"/>
                              </w:rPr>
                            </w:pPr>
                            <w:r>
                              <w:rPr>
                                <w:rFonts w:cs="Helvetica"/>
                                <w:b/>
                                <w:smallCaps/>
                                <w:color w:val="FFFFFF" w:themeColor="background1"/>
                                <w:sz w:val="36"/>
                                <w:lang w:eastAsia="zh-HK"/>
                              </w:rPr>
                              <w:t>Neste Corporation (NESTE)</w:t>
                            </w:r>
                          </w:p>
                          <w:p w14:paraId="645F5B8C" w14:textId="77777777" w:rsidR="00E11165" w:rsidRPr="00445B64" w:rsidRDefault="00E11165" w:rsidP="007230FF">
                            <w:pPr>
                              <w:spacing w:after="0" w:line="400" w:lineRule="exact"/>
                              <w:ind w:leftChars="0" w:left="0" w:rightChars="50" w:right="110"/>
                              <w:rPr>
                                <w:rFonts w:cs="Helvetica"/>
                                <w:b/>
                                <w:smallCaps/>
                                <w:color w:val="FFFFFF"/>
                                <w:sz w:val="36"/>
                              </w:rPr>
                            </w:pPr>
                          </w:p>
                        </w:txbxContent>
                      </wps:txbx>
                      <wps:bodyPr rot="0" spcFirstLastPara="0" vertOverflow="overflow" horzOverflow="overflow" vert="horz" wrap="square" lIns="90000" tIns="46800" rIns="90000" bIns="4680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3650940" id="_x0000_t202" coordsize="21600,21600" o:spt="202" path="m,l,21600r21600,l21600,xe">
                <v:stroke joinstyle="miter"/>
                <v:path gradientshapeok="t" o:connecttype="rect"/>
              </v:shapetype>
              <v:shape id="Text Box 26" o:spid="_x0000_s1026" type="#_x0000_t202" style="position:absolute;left:0;text-align:left;margin-left:204.25pt;margin-top:142.3pt;width:307.15pt;height:326.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" filled="f" stroked="f" strokeweight=".5pt">
                <v:path arrowok="t"/>
                <v:textbox inset="2.5mm,1.3mm,2.5mm,1.3mm">
                  <w:txbxContent>
                    <w:p w14:paraId="087F5E68" w14:textId="77777777" w:rsidR="00E11165" w:rsidRDefault="00E11165" w:rsidP="007230FF">
                      <w:pPr>
                        <w:spacing w:after="0" w:line="520" w:lineRule="exact"/>
                        <w:ind w:leftChars="0" w:left="0" w:rightChars="50" w:right="110"/>
                        <w:rPr>
                          <w:rFonts w:ascii="Helvetica" w:hAnsi="Helvetica" w:cs="Helvetica"/>
                          <w:b/>
                          <w:color w:val="FFFFFF"/>
                          <w:sz w:val="48"/>
                          <w:lang w:eastAsia="zh-HK"/>
                        </w:rPr>
                      </w:pPr>
                    </w:p>
                    <w:p w14:paraId="62D40CE7" w14:textId="43DEC108" w:rsidR="00E11165" w:rsidRDefault="00E11165" w:rsidP="007230FF">
                      <w:pPr>
                        <w:spacing w:after="0" w:line="520" w:lineRule="exact"/>
                        <w:ind w:leftChars="0" w:left="0" w:rightChars="50" w:right="110"/>
                        <w:rPr>
                          <w:rFonts w:ascii="Helvetica" w:hAnsi="Helvetica" w:cs="Helvetica"/>
                          <w:b/>
                          <w:color w:val="FFFFFF"/>
                          <w:sz w:val="48"/>
                          <w:lang w:eastAsia="zh-HK"/>
                        </w:rPr>
                      </w:pPr>
                      <w:r>
                        <w:rPr>
                          <w:rFonts w:ascii="Helvetica" w:hAnsi="Helvetica" w:cs="Helvetica"/>
                          <w:b/>
                          <w:color w:val="FFFFFF"/>
                          <w:sz w:val="48"/>
                          <w:lang w:eastAsia="zh-HK"/>
                        </w:rPr>
                        <w:t xml:space="preserve">Neste </w:t>
                      </w:r>
                      <w:del w:id="2" w:author="Vincentius Mario PURNAMA" w:date="2020-08-25T14:07:00Z">
                        <w:r w:rsidDel="00434984">
                          <w:rPr>
                            <w:rFonts w:ascii="Helvetica" w:hAnsi="Helvetica" w:cs="Helvetica"/>
                            <w:b/>
                            <w:color w:val="FFFFFF"/>
                            <w:sz w:val="48"/>
                            <w:lang w:eastAsia="zh-HK"/>
                          </w:rPr>
                          <w:delText>Singapore Expansion</w:delText>
                        </w:r>
                      </w:del>
                      <w:ins w:id="3" w:author="Vincentius Mario PURNAMA" w:date="2020-08-25T14:07:00Z">
                        <w:r>
                          <w:rPr>
                            <w:rFonts w:ascii="Helvetica" w:hAnsi="Helvetica" w:cs="Helvetica"/>
                            <w:b/>
                            <w:color w:val="FFFFFF"/>
                            <w:sz w:val="48"/>
                            <w:lang w:eastAsia="zh-HK"/>
                          </w:rPr>
                          <w:t>Rotterdam Site Development</w:t>
                        </w:r>
                      </w:ins>
                      <w:r>
                        <w:rPr>
                          <w:rFonts w:ascii="Helvetica" w:hAnsi="Helvetica" w:cs="Helvetica"/>
                          <w:b/>
                          <w:color w:val="FFFFFF"/>
                          <w:sz w:val="48"/>
                          <w:lang w:eastAsia="zh-HK"/>
                        </w:rPr>
                        <w:t xml:space="preserve"> Project</w:t>
                      </w:r>
                    </w:p>
                    <w:p w14:paraId="7FCEDF3B" w14:textId="77777777" w:rsidR="00E11165" w:rsidRPr="00445B64" w:rsidRDefault="00E11165" w:rsidP="007230FF">
                      <w:pPr>
                        <w:spacing w:after="0" w:line="520" w:lineRule="exact"/>
                        <w:ind w:leftChars="0" w:left="0" w:rightChars="50" w:right="110"/>
                        <w:rPr>
                          <w:rFonts w:ascii="Helvetica" w:hAnsi="Helvetica" w:cs="Helvetica"/>
                          <w:b/>
                          <w:color w:val="FFFFFF"/>
                          <w:sz w:val="48"/>
                        </w:rPr>
                      </w:pPr>
                    </w:p>
                    <w:p w14:paraId="3E56E936" w14:textId="17A855D1" w:rsidR="00E11165" w:rsidRPr="00445B64" w:rsidRDefault="00E11165" w:rsidP="007230FF">
                      <w:pPr>
                        <w:spacing w:after="0" w:line="520" w:lineRule="exact"/>
                        <w:ind w:leftChars="0" w:left="0" w:rightChars="50" w:right="110"/>
                        <w:rPr>
                          <w:rFonts w:ascii="Helvetica" w:hAnsi="Helvetica" w:cs="Helvetica"/>
                          <w:i/>
                          <w:color w:val="FFFFFF"/>
                          <w:sz w:val="48"/>
                        </w:rPr>
                      </w:pPr>
                      <w:r>
                        <w:rPr>
                          <w:rFonts w:ascii="Helvetica" w:hAnsi="Helvetica" w:cs="Helvetica"/>
                          <w:i/>
                          <w:color w:val="FFFFFF"/>
                          <w:sz w:val="48"/>
                        </w:rPr>
                        <w:t xml:space="preserve">Technical </w:t>
                      </w:r>
                      <w:r w:rsidRPr="00445B64">
                        <w:rPr>
                          <w:rFonts w:ascii="Helvetica" w:hAnsi="Helvetica" w:cs="Helvetica"/>
                          <w:i/>
                          <w:color w:val="FFFFFF"/>
                          <w:sz w:val="48"/>
                        </w:rPr>
                        <w:t xml:space="preserve">Proposal for </w:t>
                      </w:r>
                      <w:r>
                        <w:rPr>
                          <w:rFonts w:ascii="Helvetica" w:hAnsi="Helvetica" w:cs="Helvetica"/>
                          <w:i/>
                          <w:color w:val="FFFFFF"/>
                          <w:sz w:val="48"/>
                        </w:rPr>
                        <w:t>HAZOP and LOPA Review</w:t>
                      </w:r>
                    </w:p>
                    <w:p w14:paraId="273D87C6" w14:textId="77777777" w:rsidR="00E11165" w:rsidRPr="00445B64" w:rsidRDefault="00E11165" w:rsidP="007230FF">
                      <w:pPr>
                        <w:spacing w:after="0" w:line="520" w:lineRule="exact"/>
                        <w:ind w:leftChars="0" w:left="0" w:rightChars="50" w:right="110"/>
                        <w:rPr>
                          <w:rFonts w:ascii="Helvetica" w:hAnsi="Helvetica" w:cs="Helvetica"/>
                          <w:i/>
                          <w:color w:val="FFFFFF"/>
                          <w:sz w:val="48"/>
                          <w:lang w:eastAsia="zh-HK"/>
                        </w:rPr>
                      </w:pPr>
                    </w:p>
                    <w:p w14:paraId="7E8E7185" w14:textId="2640023B" w:rsidR="00E11165" w:rsidRPr="00F261A8" w:rsidRDefault="00E11165" w:rsidP="007230FF">
                      <w:pPr>
                        <w:spacing w:after="0" w:line="400" w:lineRule="exact"/>
                        <w:ind w:leftChars="0" w:left="0" w:rightChars="50" w:right="110"/>
                        <w:rPr>
                          <w:rFonts w:cs="Helvetica"/>
                          <w:b/>
                          <w:smallCaps/>
                          <w:color w:val="FFFFFF"/>
                          <w:sz w:val="34"/>
                          <w:szCs w:val="34"/>
                          <w:lang w:val="en-US" w:eastAsia="zh-HK"/>
                        </w:rPr>
                      </w:pPr>
                      <w:r>
                        <w:rPr>
                          <w:rFonts w:cs="Helvetica"/>
                          <w:b/>
                          <w:smallCaps/>
                          <w:color w:val="FFFFFF"/>
                          <w:sz w:val="34"/>
                          <w:szCs w:val="34"/>
                          <w:lang w:val="en-US" w:eastAsia="zh-HK"/>
                        </w:rPr>
                        <w:t xml:space="preserve">Technip Italy S.p.A </w:t>
                      </w:r>
                    </w:p>
                    <w:p w14:paraId="39A5FD2B" w14:textId="77777777" w:rsidR="00E11165" w:rsidRDefault="00E11165" w:rsidP="007230FF">
                      <w:pPr>
                        <w:spacing w:after="0" w:line="400" w:lineRule="exact"/>
                        <w:ind w:leftChars="0" w:left="0" w:rightChars="50" w:right="110"/>
                        <w:rPr>
                          <w:rFonts w:cs="Helvetica"/>
                          <w:b/>
                          <w:smallCaps/>
                          <w:color w:val="FFFFFF"/>
                          <w:sz w:val="34"/>
                          <w:szCs w:val="34"/>
                          <w:lang w:val="en-US" w:eastAsia="zh-HK"/>
                        </w:rPr>
                      </w:pPr>
                    </w:p>
                    <w:p w14:paraId="2FEE2C38" w14:textId="77777777" w:rsidR="00E11165" w:rsidRDefault="00E11165" w:rsidP="007230FF">
                      <w:pPr>
                        <w:spacing w:after="0" w:line="400" w:lineRule="exact"/>
                        <w:ind w:leftChars="0" w:left="0" w:rightChars="50" w:right="110"/>
                        <w:rPr>
                          <w:rFonts w:cs="Helvetica"/>
                          <w:b/>
                          <w:smallCaps/>
                          <w:color w:val="FFFFFF"/>
                          <w:sz w:val="34"/>
                          <w:szCs w:val="34"/>
                          <w:lang w:val="en-US" w:eastAsia="zh-HK"/>
                        </w:rPr>
                      </w:pPr>
                    </w:p>
                    <w:p w14:paraId="5F2332C3" w14:textId="6AC6E935" w:rsidR="00E11165" w:rsidRPr="00F261A8" w:rsidRDefault="00E11165" w:rsidP="00571839">
                      <w:pPr>
                        <w:spacing w:after="0" w:line="400" w:lineRule="exact"/>
                        <w:ind w:leftChars="64" w:left="141" w:rightChars="50" w:right="110"/>
                        <w:rPr>
                          <w:rFonts w:cs="Helvetica"/>
                          <w:b/>
                          <w:smallCaps/>
                          <w:color w:val="FFFFFF"/>
                          <w:sz w:val="34"/>
                          <w:szCs w:val="34"/>
                          <w:lang w:eastAsia="zh-HK"/>
                        </w:rPr>
                      </w:pPr>
                      <w:r>
                        <w:rPr>
                          <w:rFonts w:cs="Helvetica"/>
                          <w:b/>
                          <w:smallCaps/>
                          <w:color w:val="FFFFFF" w:themeColor="background1"/>
                          <w:sz w:val="36"/>
                          <w:lang w:eastAsia="zh-HK"/>
                        </w:rPr>
                        <w:t>Neste Corporation (NESTE)</w:t>
                      </w:r>
                    </w:p>
                    <w:p w14:paraId="645F5B8C" w14:textId="77777777" w:rsidR="00E11165" w:rsidRPr="00445B64" w:rsidRDefault="00E11165" w:rsidP="007230FF">
                      <w:pPr>
                        <w:spacing w:after="0" w:line="400" w:lineRule="exact"/>
                        <w:ind w:leftChars="0" w:left="0" w:rightChars="50" w:right="110"/>
                        <w:rPr>
                          <w:rFonts w:cs="Helvetica"/>
                          <w:b/>
                          <w:smallCaps/>
                          <w:color w:val="FFFFFF"/>
                          <w:sz w:val="36"/>
                        </w:rPr>
                      </w:pPr>
                    </w:p>
                  </w:txbxContent>
                </v:textbox>
                <w10:wrap type="topAndBottom"/>
                <w10:anchorlock/>
              </v:shape>
            </w:pict>
          </mc:Fallback>
        </mc:AlternateContent>
      </w:r>
      <w:r>
        <w:rPr>
          <w:rFonts w:hint="eastAsia"/>
          <w:noProof/>
          <w:lang w:val="en-US"/>
        </w:rPr>
        <w:drawing>
          <wp:anchor distT="0" distB="0" distL="114300" distR="114300" simplePos="0" relativeHeight="251662848" behindDoc="1" locked="0" layoutInCell="1" allowOverlap="1" wp14:anchorId="4D8F3DB4" wp14:editId="0B3EFB56">
            <wp:simplePos x="0" y="0"/>
            <wp:positionH relativeFrom="page">
              <wp:posOffset>17780</wp:posOffset>
            </wp:positionH>
            <wp:positionV relativeFrom="page">
              <wp:posOffset>17780</wp:posOffset>
            </wp:positionV>
            <wp:extent cx="7527925" cy="10638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27925" cy="10638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824" behindDoc="1" locked="0" layoutInCell="1" allowOverlap="1" wp14:anchorId="0A3CB6A9" wp14:editId="56382F82">
            <wp:simplePos x="0" y="0"/>
            <wp:positionH relativeFrom="page">
              <wp:posOffset>17780</wp:posOffset>
            </wp:positionH>
            <wp:positionV relativeFrom="page">
              <wp:posOffset>17780</wp:posOffset>
            </wp:positionV>
            <wp:extent cx="7527925" cy="1063815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27925" cy="10638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5E4CDE" w14:textId="77777777" w:rsidR="00834BAB" w:rsidRDefault="00834BAB" w:rsidP="006D0E7E">
      <w:pPr>
        <w:spacing w:after="0" w:line="520" w:lineRule="exact"/>
        <w:ind w:leftChars="451" w:left="992" w:rightChars="50" w:right="110"/>
        <w:rPr>
          <w:lang w:val="en-US"/>
        </w:rPr>
      </w:pPr>
      <w:bookmarkStart w:id="4" w:name="Name"/>
      <w:bookmarkStart w:id="5" w:name="_Toc345620822"/>
      <w:bookmarkEnd w:id="4"/>
      <w:r>
        <w:rPr>
          <w:noProof/>
          <w:lang w:val="en-US"/>
        </w:rPr>
        <w:lastRenderedPageBreak/>
        <w:drawing>
          <wp:anchor distT="0" distB="0" distL="114300" distR="114300" simplePos="0" relativeHeight="251636736" behindDoc="1" locked="0" layoutInCell="1" allowOverlap="1" wp14:anchorId="44837E52" wp14:editId="0391DF71">
            <wp:simplePos x="0" y="0"/>
            <wp:positionH relativeFrom="column">
              <wp:posOffset>4017010</wp:posOffset>
            </wp:positionH>
            <wp:positionV relativeFrom="paragraph">
              <wp:posOffset>52705</wp:posOffset>
            </wp:positionV>
            <wp:extent cx="2076450" cy="762000"/>
            <wp:effectExtent l="0" t="0" r="0" b="0"/>
            <wp:wrapTight wrapText="bothSides">
              <wp:wrapPolygon edited="0">
                <wp:start x="0" y="0"/>
                <wp:lineTo x="0" y="21060"/>
                <wp:lineTo x="21402" y="21060"/>
                <wp:lineTo x="2140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6450" cy="76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785E3" w14:textId="77777777" w:rsidR="00834BAB" w:rsidRDefault="00834BAB" w:rsidP="007230FF">
      <w:pPr>
        <w:ind w:left="708"/>
        <w:rPr>
          <w:lang w:val="en-US"/>
        </w:rPr>
      </w:pPr>
    </w:p>
    <w:p w14:paraId="1C9839DF" w14:textId="77777777" w:rsidR="00834BAB" w:rsidRDefault="00834BAB" w:rsidP="007230FF">
      <w:pPr>
        <w:ind w:left="708"/>
        <w:rPr>
          <w:lang w:val="en-US"/>
        </w:rPr>
      </w:pPr>
    </w:p>
    <w:p w14:paraId="16F0E2C7" w14:textId="77777777" w:rsidR="00834BAB" w:rsidRDefault="00834BAB" w:rsidP="007230FF">
      <w:pPr>
        <w:ind w:left="708"/>
        <w:rPr>
          <w:lang w:val="en-US"/>
        </w:rPr>
      </w:pPr>
    </w:p>
    <w:p w14:paraId="323899B3" w14:textId="77777777" w:rsidR="00834BAB" w:rsidRDefault="00834BAB" w:rsidP="007230FF">
      <w:pPr>
        <w:ind w:left="708"/>
        <w:rPr>
          <w:lang w:val="en-US"/>
        </w:rPr>
      </w:pPr>
    </w:p>
    <w:p w14:paraId="406D44B7" w14:textId="77777777" w:rsidR="00834BAB" w:rsidRPr="00834BAB" w:rsidRDefault="00834BAB" w:rsidP="007230FF">
      <w:pPr>
        <w:ind w:left="708"/>
        <w:rPr>
          <w:lang w:val="en-US"/>
        </w:rPr>
      </w:pPr>
    </w:p>
    <w:p w14:paraId="6383D9CD" w14:textId="04399BB6" w:rsidR="00F30D83" w:rsidRDefault="00571839" w:rsidP="007230FF">
      <w:pPr>
        <w:spacing w:after="120" w:line="560" w:lineRule="exact"/>
        <w:ind w:leftChars="451" w:left="992" w:rightChars="128" w:right="282"/>
        <w:contextualSpacing w:val="0"/>
        <w:rPr>
          <w:rFonts w:ascii="Helvetica" w:hAnsi="Helvetica" w:cs="Helvetica"/>
          <w:b/>
          <w:color w:val="000000"/>
          <w:sz w:val="48"/>
          <w:lang w:eastAsia="zh-HK"/>
        </w:rPr>
      </w:pPr>
      <w:r w:rsidRPr="00571839">
        <w:rPr>
          <w:rFonts w:ascii="Helvetica" w:hAnsi="Helvetica" w:cs="Helvetica"/>
          <w:b/>
          <w:color w:val="000000"/>
          <w:sz w:val="48"/>
          <w:lang w:eastAsia="zh-HK"/>
        </w:rPr>
        <w:t xml:space="preserve">Neste </w:t>
      </w:r>
      <w:del w:id="6" w:author="Vincentius Mario PURNAMA" w:date="2020-08-25T14:10:00Z">
        <w:r w:rsidRPr="00571839" w:rsidDel="0084740B">
          <w:rPr>
            <w:rFonts w:ascii="Helvetica" w:hAnsi="Helvetica" w:cs="Helvetica"/>
            <w:b/>
            <w:color w:val="000000"/>
            <w:sz w:val="48"/>
            <w:lang w:eastAsia="zh-HK"/>
          </w:rPr>
          <w:delText>Singapore Expansion</w:delText>
        </w:r>
      </w:del>
      <w:ins w:id="7" w:author="Vincentius Mario PURNAMA" w:date="2020-08-25T14:10:00Z">
        <w:r w:rsidR="0084740B">
          <w:rPr>
            <w:rFonts w:ascii="Helvetica" w:hAnsi="Helvetica" w:cs="Helvetica"/>
            <w:b/>
            <w:color w:val="000000"/>
            <w:sz w:val="48"/>
            <w:lang w:eastAsia="zh-HK"/>
          </w:rPr>
          <w:t>Rotterdam Site Development</w:t>
        </w:r>
      </w:ins>
      <w:r w:rsidRPr="00571839">
        <w:rPr>
          <w:rFonts w:ascii="Helvetica" w:hAnsi="Helvetica" w:cs="Helvetica"/>
          <w:b/>
          <w:color w:val="000000"/>
          <w:sz w:val="48"/>
          <w:lang w:eastAsia="zh-HK"/>
        </w:rPr>
        <w:t xml:space="preserve"> Project</w:t>
      </w:r>
    </w:p>
    <w:p w14:paraId="6E53E205" w14:textId="77777777" w:rsidR="00910068" w:rsidRDefault="00910068" w:rsidP="007230FF">
      <w:pPr>
        <w:spacing w:after="120" w:line="560" w:lineRule="exact"/>
        <w:ind w:leftChars="451" w:left="992" w:rightChars="128" w:right="282"/>
        <w:contextualSpacing w:val="0"/>
        <w:rPr>
          <w:rFonts w:ascii="Helvetica" w:hAnsi="Helvetica" w:cs="Helvetica"/>
          <w:b/>
          <w:color w:val="000000"/>
          <w:sz w:val="48"/>
          <w:lang w:eastAsia="zh-HK"/>
        </w:rPr>
      </w:pPr>
    </w:p>
    <w:p w14:paraId="2312DCA5" w14:textId="0DBA4A96" w:rsidR="00834BAB" w:rsidRPr="00D749A9" w:rsidRDefault="00F30D83" w:rsidP="007230FF">
      <w:pPr>
        <w:spacing w:after="120" w:line="560" w:lineRule="exact"/>
        <w:ind w:leftChars="451" w:left="992" w:rightChars="128" w:right="282"/>
        <w:contextualSpacing w:val="0"/>
        <w:rPr>
          <w:rFonts w:ascii="Helvetica" w:hAnsi="Helvetica" w:cs="Helvetica"/>
          <w:color w:val="000000"/>
          <w:sz w:val="48"/>
        </w:rPr>
      </w:pPr>
      <w:r>
        <w:rPr>
          <w:rFonts w:ascii="Helvetica" w:hAnsi="Helvetica" w:cs="Helvetica"/>
          <w:color w:val="000000"/>
          <w:sz w:val="48"/>
        </w:rPr>
        <w:t>Techni</w:t>
      </w:r>
      <w:r w:rsidR="00571839">
        <w:rPr>
          <w:rFonts w:ascii="Helvetica" w:hAnsi="Helvetica" w:cs="Helvetica"/>
          <w:color w:val="000000"/>
          <w:sz w:val="48"/>
        </w:rPr>
        <w:t>c</w:t>
      </w:r>
      <w:r>
        <w:rPr>
          <w:rFonts w:ascii="Helvetica" w:hAnsi="Helvetica" w:cs="Helvetica"/>
          <w:color w:val="000000"/>
          <w:sz w:val="48"/>
        </w:rPr>
        <w:t>al</w:t>
      </w:r>
      <w:r w:rsidR="00045770">
        <w:rPr>
          <w:rFonts w:ascii="Helvetica" w:hAnsi="Helvetica" w:cs="Helvetica"/>
          <w:color w:val="000000"/>
          <w:sz w:val="48"/>
        </w:rPr>
        <w:t xml:space="preserve"> </w:t>
      </w:r>
      <w:r w:rsidR="00834BAB" w:rsidRPr="00D749A9">
        <w:rPr>
          <w:rFonts w:ascii="Helvetica" w:hAnsi="Helvetica" w:cs="Helvetica"/>
          <w:color w:val="000000"/>
          <w:sz w:val="48"/>
        </w:rPr>
        <w:t xml:space="preserve">Proposal for </w:t>
      </w:r>
      <w:r w:rsidR="00571839" w:rsidRPr="00571839">
        <w:rPr>
          <w:rFonts w:ascii="Helvetica" w:hAnsi="Helvetica" w:cs="Helvetica"/>
          <w:color w:val="000000"/>
          <w:sz w:val="48"/>
        </w:rPr>
        <w:t>HAZOP and LOPA Review</w:t>
      </w:r>
    </w:p>
    <w:p w14:paraId="25A75F1D" w14:textId="144A3435" w:rsidR="00834BAB" w:rsidRPr="00D749A9" w:rsidRDefault="00834BAB" w:rsidP="007230FF">
      <w:pPr>
        <w:spacing w:after="120" w:line="560" w:lineRule="exact"/>
        <w:ind w:leftChars="451" w:left="992" w:rightChars="128" w:right="282"/>
        <w:contextualSpacing w:val="0"/>
        <w:rPr>
          <w:rFonts w:ascii="Helvetica" w:hAnsi="Helvetica" w:cs="Helvetica"/>
          <w:sz w:val="26"/>
          <w:lang w:eastAsia="zh-HK"/>
        </w:rPr>
      </w:pPr>
      <w:r w:rsidRPr="00D749A9">
        <w:rPr>
          <w:rFonts w:ascii="Helvetica" w:hAnsi="Helvetica" w:cs="Helvetica"/>
          <w:sz w:val="26"/>
        </w:rPr>
        <w:t xml:space="preserve">Document </w:t>
      </w:r>
      <w:r w:rsidRPr="0083768B">
        <w:rPr>
          <w:rFonts w:ascii="Helvetica" w:hAnsi="Helvetica" w:cs="Helvetica"/>
          <w:sz w:val="26"/>
        </w:rPr>
        <w:t xml:space="preserve">No: </w:t>
      </w:r>
      <w:r w:rsidRPr="00802300">
        <w:rPr>
          <w:rFonts w:ascii="Helvetica" w:hAnsi="Helvetica" w:cs="Helvetica"/>
          <w:sz w:val="26"/>
        </w:rPr>
        <w:t>11-1-</w:t>
      </w:r>
      <w:del w:id="8" w:author="Vincentius Mario PURNAMA" w:date="2020-08-25T22:43:00Z">
        <w:r w:rsidR="00506252" w:rsidRPr="0084740B" w:rsidDel="00802300">
          <w:rPr>
            <w:rFonts w:ascii="Helvetica" w:hAnsi="Helvetica" w:cs="Helvetica"/>
            <w:sz w:val="26"/>
            <w:highlight w:val="yellow"/>
          </w:rPr>
          <w:delText>18-0</w:delText>
        </w:r>
        <w:r w:rsidR="00571839" w:rsidRPr="0084740B" w:rsidDel="00802300">
          <w:rPr>
            <w:rFonts w:ascii="Helvetica" w:hAnsi="Helvetica" w:cs="Helvetica"/>
            <w:sz w:val="26"/>
            <w:highlight w:val="yellow"/>
          </w:rPr>
          <w:delText>67</w:delText>
        </w:r>
        <w:r w:rsidR="003520FF" w:rsidRPr="0084740B" w:rsidDel="00802300">
          <w:rPr>
            <w:rFonts w:ascii="Helvetica" w:hAnsi="Helvetica" w:cs="Helvetica"/>
            <w:sz w:val="26"/>
            <w:highlight w:val="yellow"/>
            <w:lang w:eastAsia="zh-HK"/>
          </w:rPr>
          <w:delText>-01</w:delText>
        </w:r>
      </w:del>
      <w:ins w:id="9" w:author="Vincentius Mario PURNAMA" w:date="2020-08-25T22:43:00Z">
        <w:r w:rsidR="00802300">
          <w:rPr>
            <w:rFonts w:ascii="Helvetica" w:hAnsi="Helvetica" w:cs="Helvetica"/>
            <w:sz w:val="26"/>
          </w:rPr>
          <w:t>20-109-01</w:t>
        </w:r>
      </w:ins>
    </w:p>
    <w:p w14:paraId="20F8A5B7" w14:textId="77777777" w:rsidR="00834BAB" w:rsidRDefault="00834BAB" w:rsidP="007230FF">
      <w:pPr>
        <w:ind w:left="708"/>
        <w:rPr>
          <w:lang w:val="en-US"/>
        </w:rPr>
      </w:pPr>
    </w:p>
    <w:p w14:paraId="7DFA3093" w14:textId="77777777" w:rsidR="00834BAB" w:rsidRDefault="00834BAB" w:rsidP="007230FF">
      <w:pPr>
        <w:ind w:left="708"/>
        <w:rPr>
          <w:lang w:val="en-US"/>
        </w:rPr>
      </w:pPr>
    </w:p>
    <w:p w14:paraId="0226621B" w14:textId="77777777" w:rsidR="007230FF" w:rsidRDefault="007230FF" w:rsidP="007230FF">
      <w:pPr>
        <w:ind w:left="708"/>
        <w:rPr>
          <w:lang w:val="en-US"/>
        </w:rPr>
      </w:pPr>
    </w:p>
    <w:p w14:paraId="158E4C1A" w14:textId="77777777" w:rsidR="007230FF" w:rsidRDefault="007230FF" w:rsidP="007230FF">
      <w:pPr>
        <w:ind w:left="708"/>
        <w:rPr>
          <w:lang w:val="en-US"/>
        </w:rPr>
      </w:pPr>
    </w:p>
    <w:p w14:paraId="0F0A2DF5" w14:textId="77777777" w:rsidR="00834BAB" w:rsidRDefault="00834BAB" w:rsidP="007230FF">
      <w:pPr>
        <w:ind w:left="708"/>
        <w:rPr>
          <w:lang w:val="en-US"/>
        </w:rPr>
      </w:pPr>
    </w:p>
    <w:p w14:paraId="1491D671" w14:textId="77777777" w:rsidR="00834BAB" w:rsidDel="0084740B" w:rsidRDefault="00834BAB" w:rsidP="007230FF">
      <w:pPr>
        <w:ind w:left="708"/>
        <w:rPr>
          <w:del w:id="10" w:author="Vincentius Mario PURNAMA" w:date="2020-08-25T14:10:00Z"/>
          <w:lang w:val="en-US"/>
        </w:rPr>
      </w:pPr>
    </w:p>
    <w:p w14:paraId="39DC56A3" w14:textId="77777777" w:rsidR="006D0E7E" w:rsidRDefault="006D0E7E" w:rsidP="0084740B">
      <w:pPr>
        <w:ind w:leftChars="0" w:left="0"/>
        <w:rPr>
          <w:lang w:val="en-US"/>
        </w:rPr>
      </w:pPr>
    </w:p>
    <w:p w14:paraId="54F47DC9" w14:textId="77777777" w:rsidR="006D0E7E" w:rsidRDefault="006D0E7E" w:rsidP="007230FF">
      <w:pPr>
        <w:ind w:left="708"/>
        <w:rPr>
          <w:lang w:val="en-US"/>
        </w:rPr>
      </w:pPr>
    </w:p>
    <w:p w14:paraId="428A684D" w14:textId="77777777" w:rsidR="006D0E7E" w:rsidRDefault="006D0E7E" w:rsidP="007230FF">
      <w:pPr>
        <w:ind w:left="708"/>
        <w:rPr>
          <w:lang w:val="en-US"/>
        </w:rPr>
      </w:pPr>
    </w:p>
    <w:p w14:paraId="52D03B79" w14:textId="77777777" w:rsidR="00834BAB" w:rsidRPr="00834BAB" w:rsidRDefault="00834BAB" w:rsidP="007230FF">
      <w:pPr>
        <w:spacing w:after="0" w:line="240" w:lineRule="auto"/>
        <w:ind w:leftChars="451" w:left="992" w:rightChars="836" w:right="1839"/>
        <w:contextualSpacing w:val="0"/>
        <w:rPr>
          <w:rFonts w:ascii="PMingLiU" w:cs="Helvetica"/>
          <w:lang w:eastAsia="zh-HK"/>
        </w:rPr>
      </w:pPr>
    </w:p>
    <w:tbl>
      <w:tblPr>
        <w:tblW w:w="8301" w:type="dxa"/>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891"/>
        <w:gridCol w:w="1593"/>
        <w:gridCol w:w="817"/>
      </w:tblGrid>
      <w:tr w:rsidR="00834BAB" w:rsidRPr="00834BAB" w14:paraId="493897A1" w14:textId="77777777" w:rsidTr="000E1BC1">
        <w:tc>
          <w:tcPr>
            <w:tcW w:w="5891" w:type="dxa"/>
            <w:tcBorders>
              <w:top w:val="nil"/>
              <w:left w:val="nil"/>
              <w:bottom w:val="nil"/>
            </w:tcBorders>
          </w:tcPr>
          <w:p w14:paraId="19866135" w14:textId="77777777" w:rsidR="00834BAB" w:rsidRPr="00834BAB" w:rsidRDefault="00834BAB" w:rsidP="00834BAB">
            <w:pPr>
              <w:spacing w:after="0"/>
              <w:ind w:leftChars="0" w:left="0" w:right="0"/>
              <w:jc w:val="center"/>
              <w:rPr>
                <w:rFonts w:ascii="Helvetica" w:hAnsi="Helvetica" w:cs="Helvetica"/>
                <w:bCs/>
                <w:lang w:eastAsia="zh-HK"/>
              </w:rPr>
            </w:pPr>
          </w:p>
        </w:tc>
        <w:tc>
          <w:tcPr>
            <w:tcW w:w="1593" w:type="dxa"/>
          </w:tcPr>
          <w:p w14:paraId="534BF656" w14:textId="77777777" w:rsidR="00834BAB" w:rsidRPr="00834BAB" w:rsidRDefault="00834BAB" w:rsidP="00834BAB">
            <w:pPr>
              <w:spacing w:after="0"/>
              <w:ind w:leftChars="0" w:left="0" w:right="0"/>
              <w:jc w:val="right"/>
              <w:rPr>
                <w:rFonts w:ascii="Helvetica" w:hAnsi="Helvetica" w:cs="Helvetica"/>
                <w:b/>
                <w:bCs/>
              </w:rPr>
            </w:pPr>
            <w:r w:rsidRPr="00834BAB">
              <w:rPr>
                <w:rFonts w:ascii="Helvetica" w:hAnsi="Helvetica" w:cs="Helvetica"/>
                <w:b/>
                <w:bCs/>
              </w:rPr>
              <w:t>Confidential</w:t>
            </w:r>
          </w:p>
        </w:tc>
        <w:tc>
          <w:tcPr>
            <w:tcW w:w="817" w:type="dxa"/>
          </w:tcPr>
          <w:p w14:paraId="2436110B"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X</w:t>
            </w:r>
          </w:p>
        </w:tc>
      </w:tr>
      <w:tr w:rsidR="00834BAB" w:rsidRPr="00834BAB" w14:paraId="77156DFB" w14:textId="77777777" w:rsidTr="000E1BC1">
        <w:tc>
          <w:tcPr>
            <w:tcW w:w="5891" w:type="dxa"/>
            <w:tcBorders>
              <w:top w:val="nil"/>
              <w:left w:val="nil"/>
              <w:bottom w:val="nil"/>
            </w:tcBorders>
          </w:tcPr>
          <w:p w14:paraId="1B1DE404" w14:textId="77777777" w:rsidR="00834BAB" w:rsidRPr="00834BAB" w:rsidRDefault="00834BAB" w:rsidP="00834BAB">
            <w:pPr>
              <w:spacing w:after="0"/>
              <w:ind w:leftChars="0" w:left="0" w:right="0"/>
              <w:jc w:val="center"/>
              <w:rPr>
                <w:rFonts w:ascii="Helvetica" w:hAnsi="Helvetica" w:cs="Helvetica"/>
                <w:bCs/>
              </w:rPr>
            </w:pPr>
          </w:p>
        </w:tc>
        <w:tc>
          <w:tcPr>
            <w:tcW w:w="1593" w:type="dxa"/>
          </w:tcPr>
          <w:p w14:paraId="64C12FD6" w14:textId="77777777" w:rsidR="00834BAB" w:rsidRPr="00834BAB" w:rsidRDefault="00834BAB" w:rsidP="00834BAB">
            <w:pPr>
              <w:spacing w:after="0"/>
              <w:ind w:leftChars="0" w:left="0" w:right="0"/>
              <w:jc w:val="right"/>
              <w:rPr>
                <w:rFonts w:ascii="Helvetica" w:hAnsi="Helvetica" w:cs="Helvetica"/>
                <w:b/>
                <w:bCs/>
              </w:rPr>
            </w:pPr>
            <w:r w:rsidRPr="00834BAB">
              <w:rPr>
                <w:rFonts w:ascii="Helvetica" w:hAnsi="Helvetica" w:cs="Helvetica"/>
                <w:b/>
                <w:bCs/>
              </w:rPr>
              <w:t>Internal</w:t>
            </w:r>
          </w:p>
        </w:tc>
        <w:tc>
          <w:tcPr>
            <w:tcW w:w="817" w:type="dxa"/>
          </w:tcPr>
          <w:p w14:paraId="62552265"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w:t>
            </w:r>
          </w:p>
        </w:tc>
      </w:tr>
      <w:tr w:rsidR="00834BAB" w:rsidRPr="00834BAB" w14:paraId="4C7E681D" w14:textId="77777777" w:rsidTr="000E1BC1">
        <w:tc>
          <w:tcPr>
            <w:tcW w:w="5891" w:type="dxa"/>
            <w:tcBorders>
              <w:top w:val="nil"/>
              <w:left w:val="nil"/>
              <w:bottom w:val="nil"/>
            </w:tcBorders>
          </w:tcPr>
          <w:p w14:paraId="0C29289A" w14:textId="77777777" w:rsidR="00834BAB" w:rsidRPr="00834BAB" w:rsidRDefault="00834BAB" w:rsidP="00834BAB">
            <w:pPr>
              <w:spacing w:after="0"/>
              <w:ind w:leftChars="0" w:left="0" w:right="0"/>
              <w:jc w:val="center"/>
              <w:rPr>
                <w:rFonts w:ascii="Helvetica" w:hAnsi="Helvetica" w:cs="Helvetica"/>
                <w:bCs/>
              </w:rPr>
            </w:pPr>
          </w:p>
        </w:tc>
        <w:tc>
          <w:tcPr>
            <w:tcW w:w="1593" w:type="dxa"/>
          </w:tcPr>
          <w:p w14:paraId="22075D82" w14:textId="2058DF7A" w:rsidR="00834BAB" w:rsidRPr="00834BAB" w:rsidRDefault="00834BAB" w:rsidP="00834BAB">
            <w:pPr>
              <w:spacing w:after="0"/>
              <w:ind w:leftChars="0" w:left="0" w:right="0"/>
              <w:jc w:val="right"/>
              <w:rPr>
                <w:rFonts w:ascii="Helvetica" w:hAnsi="Helvetica" w:cs="Helvetica"/>
                <w:b/>
                <w:bCs/>
              </w:rPr>
            </w:pPr>
            <w:r w:rsidRPr="00834BAB">
              <w:rPr>
                <w:rFonts w:ascii="Helvetica" w:hAnsi="Helvetica" w:cs="Helvetica"/>
                <w:b/>
                <w:bCs/>
              </w:rPr>
              <w:t>External</w:t>
            </w:r>
          </w:p>
        </w:tc>
        <w:tc>
          <w:tcPr>
            <w:tcW w:w="817" w:type="dxa"/>
          </w:tcPr>
          <w:p w14:paraId="0F9B1B99"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X</w:t>
            </w:r>
          </w:p>
        </w:tc>
      </w:tr>
    </w:tbl>
    <w:p w14:paraId="286D0ED5" w14:textId="77777777" w:rsidR="00834BAB" w:rsidRPr="00834BAB" w:rsidRDefault="00834BAB" w:rsidP="007230FF">
      <w:pPr>
        <w:spacing w:after="0" w:line="240" w:lineRule="auto"/>
        <w:ind w:leftChars="451" w:left="992" w:rightChars="836" w:right="1839"/>
        <w:rPr>
          <w:lang w:eastAsia="zh-HK"/>
        </w:rPr>
      </w:pPr>
    </w:p>
    <w:tbl>
      <w:tblPr>
        <w:tblW w:w="8417" w:type="dxa"/>
        <w:tblInd w:w="1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681"/>
        <w:gridCol w:w="1466"/>
        <w:gridCol w:w="1459"/>
        <w:gridCol w:w="1601"/>
        <w:gridCol w:w="1620"/>
        <w:gridCol w:w="1590"/>
      </w:tblGrid>
      <w:tr w:rsidR="00834BAB" w:rsidRPr="00834BAB" w14:paraId="751D6E06" w14:textId="77777777" w:rsidTr="00910068">
        <w:tc>
          <w:tcPr>
            <w:tcW w:w="681" w:type="dxa"/>
          </w:tcPr>
          <w:p w14:paraId="7ADEC33D"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Rev. No.</w:t>
            </w:r>
          </w:p>
        </w:tc>
        <w:tc>
          <w:tcPr>
            <w:tcW w:w="1466" w:type="dxa"/>
          </w:tcPr>
          <w:p w14:paraId="4EF4EE66"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Description</w:t>
            </w:r>
          </w:p>
        </w:tc>
        <w:tc>
          <w:tcPr>
            <w:tcW w:w="1459" w:type="dxa"/>
          </w:tcPr>
          <w:p w14:paraId="256AA6FB"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Issued Date</w:t>
            </w:r>
          </w:p>
        </w:tc>
        <w:tc>
          <w:tcPr>
            <w:tcW w:w="1601" w:type="dxa"/>
          </w:tcPr>
          <w:p w14:paraId="0794C28E"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Prepared By</w:t>
            </w:r>
          </w:p>
        </w:tc>
        <w:tc>
          <w:tcPr>
            <w:tcW w:w="1620" w:type="dxa"/>
          </w:tcPr>
          <w:p w14:paraId="70F86D1E" w14:textId="77777777"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Checked By</w:t>
            </w:r>
          </w:p>
        </w:tc>
        <w:tc>
          <w:tcPr>
            <w:tcW w:w="1590" w:type="dxa"/>
          </w:tcPr>
          <w:p w14:paraId="057F0632" w14:textId="462D875E" w:rsidR="00834BAB" w:rsidRPr="00834BAB" w:rsidRDefault="00834BAB" w:rsidP="00834BAB">
            <w:pPr>
              <w:spacing w:after="0"/>
              <w:ind w:leftChars="0" w:left="0" w:right="0"/>
              <w:jc w:val="center"/>
              <w:rPr>
                <w:rFonts w:ascii="Helvetica" w:hAnsi="Helvetica" w:cs="Helvetica"/>
                <w:b/>
                <w:bCs/>
              </w:rPr>
            </w:pPr>
            <w:r w:rsidRPr="00834BAB">
              <w:rPr>
                <w:rFonts w:ascii="Helvetica" w:hAnsi="Helvetica" w:cs="Helvetica"/>
                <w:b/>
                <w:bCs/>
              </w:rPr>
              <w:t>Approved By</w:t>
            </w:r>
          </w:p>
        </w:tc>
      </w:tr>
      <w:tr w:rsidR="00834BAB" w:rsidRPr="00834BAB" w14:paraId="64179DBF" w14:textId="77777777" w:rsidTr="00356CBA">
        <w:trPr>
          <w:trHeight w:val="1063"/>
        </w:trPr>
        <w:tc>
          <w:tcPr>
            <w:tcW w:w="681" w:type="dxa"/>
            <w:vAlign w:val="center"/>
          </w:tcPr>
          <w:p w14:paraId="0512CF6C" w14:textId="77777777" w:rsidR="00834BAB" w:rsidRPr="00B2658F" w:rsidRDefault="00834BAB" w:rsidP="00834BAB">
            <w:pPr>
              <w:spacing w:after="0"/>
              <w:ind w:leftChars="0" w:left="0" w:right="0"/>
              <w:jc w:val="center"/>
              <w:rPr>
                <w:rFonts w:ascii="Helvetica" w:hAnsi="Helvetica" w:cs="Helvetica"/>
                <w:bCs/>
                <w:lang w:eastAsia="zh-HK"/>
              </w:rPr>
            </w:pPr>
            <w:bookmarkStart w:id="11" w:name="_Hlk49287848"/>
            <w:r w:rsidRPr="00B2658F">
              <w:rPr>
                <w:rFonts w:cs="Helvetica"/>
                <w:bCs/>
                <w:sz w:val="20"/>
                <w:szCs w:val="20"/>
              </w:rPr>
              <w:t>0</w:t>
            </w:r>
            <w:r w:rsidRPr="00B2658F">
              <w:rPr>
                <w:rFonts w:cs="Helvetica" w:hint="eastAsia"/>
                <w:bCs/>
                <w:sz w:val="20"/>
                <w:szCs w:val="20"/>
                <w:lang w:eastAsia="zh-HK"/>
              </w:rPr>
              <w:t>0</w:t>
            </w:r>
          </w:p>
        </w:tc>
        <w:tc>
          <w:tcPr>
            <w:tcW w:w="1466" w:type="dxa"/>
            <w:vAlign w:val="center"/>
          </w:tcPr>
          <w:p w14:paraId="3DAC23CC" w14:textId="7C506794" w:rsidR="00834BAB" w:rsidRPr="00B2658F" w:rsidRDefault="00834BAB" w:rsidP="00571839">
            <w:pPr>
              <w:spacing w:after="0"/>
              <w:ind w:leftChars="0" w:left="0" w:right="0"/>
              <w:jc w:val="center"/>
              <w:rPr>
                <w:rFonts w:ascii="Helvetica" w:hAnsi="Helvetica" w:cs="Helvetica"/>
                <w:bCs/>
                <w:sz w:val="18"/>
                <w:szCs w:val="18"/>
                <w:lang w:eastAsia="zh-HK"/>
              </w:rPr>
            </w:pPr>
            <w:r w:rsidRPr="00B2658F">
              <w:rPr>
                <w:rFonts w:cs="Helvetica" w:hint="eastAsia"/>
                <w:bCs/>
                <w:sz w:val="20"/>
                <w:szCs w:val="20"/>
                <w:lang w:eastAsia="zh-HK"/>
              </w:rPr>
              <w:t>Fi</w:t>
            </w:r>
            <w:r w:rsidR="00571839">
              <w:rPr>
                <w:rFonts w:cs="Helvetica"/>
                <w:bCs/>
                <w:sz w:val="20"/>
                <w:szCs w:val="20"/>
                <w:lang w:eastAsia="zh-HK"/>
              </w:rPr>
              <w:t>r</w:t>
            </w:r>
            <w:r w:rsidRPr="00B2658F">
              <w:rPr>
                <w:rFonts w:cs="Helvetica" w:hint="eastAsia"/>
                <w:bCs/>
                <w:sz w:val="20"/>
                <w:szCs w:val="20"/>
                <w:lang w:eastAsia="zh-HK"/>
              </w:rPr>
              <w:t>st</w:t>
            </w:r>
            <w:r w:rsidRPr="00B2658F">
              <w:rPr>
                <w:rFonts w:cs="Helvetica"/>
                <w:bCs/>
                <w:sz w:val="20"/>
                <w:szCs w:val="20"/>
                <w:lang w:eastAsia="zh-HK"/>
              </w:rPr>
              <w:t xml:space="preserve"> Issue</w:t>
            </w:r>
          </w:p>
        </w:tc>
        <w:tc>
          <w:tcPr>
            <w:tcW w:w="1459" w:type="dxa"/>
            <w:vAlign w:val="center"/>
          </w:tcPr>
          <w:p w14:paraId="0FE6207B" w14:textId="1D5B195A" w:rsidR="00834BAB" w:rsidRPr="00B2658F" w:rsidRDefault="0084740B" w:rsidP="00571839">
            <w:pPr>
              <w:spacing w:after="0"/>
              <w:ind w:leftChars="0" w:left="0" w:right="0"/>
              <w:jc w:val="center"/>
              <w:rPr>
                <w:rFonts w:ascii="Helvetica" w:hAnsi="Helvetica" w:cs="Helvetica"/>
                <w:bCs/>
                <w:lang w:eastAsia="zh-HK"/>
              </w:rPr>
            </w:pPr>
            <w:ins w:id="12" w:author="Vincentius Mario PURNAMA" w:date="2020-08-25T14:16:00Z">
              <w:r>
                <w:rPr>
                  <w:rFonts w:cs="Helvetica"/>
                  <w:bCs/>
                  <w:sz w:val="20"/>
                  <w:szCs w:val="20"/>
                  <w:lang w:eastAsia="zh-HK"/>
                </w:rPr>
                <w:t>2</w:t>
              </w:r>
            </w:ins>
            <w:ins w:id="13" w:author="Vincentius Mario PURNAMA" w:date="2020-08-25T22:44:00Z">
              <w:r w:rsidR="00802300">
                <w:rPr>
                  <w:rFonts w:cs="Helvetica"/>
                  <w:bCs/>
                  <w:sz w:val="20"/>
                  <w:szCs w:val="20"/>
                  <w:lang w:eastAsia="zh-HK"/>
                </w:rPr>
                <w:t>5</w:t>
              </w:r>
            </w:ins>
            <w:del w:id="14" w:author="Vincentius Mario PURNAMA" w:date="2020-08-25T14:16:00Z">
              <w:r w:rsidR="0083768B" w:rsidDel="0084740B">
                <w:rPr>
                  <w:rFonts w:cs="Helvetica"/>
                  <w:bCs/>
                  <w:sz w:val="20"/>
                  <w:szCs w:val="20"/>
                  <w:lang w:eastAsia="zh-HK"/>
                </w:rPr>
                <w:delText>1</w:delText>
              </w:r>
              <w:r w:rsidR="00571839" w:rsidDel="0084740B">
                <w:rPr>
                  <w:rFonts w:cs="Helvetica"/>
                  <w:bCs/>
                  <w:sz w:val="20"/>
                  <w:szCs w:val="20"/>
                  <w:lang w:eastAsia="zh-HK"/>
                </w:rPr>
                <w:delText>8</w:delText>
              </w:r>
            </w:del>
            <w:r w:rsidR="0083768B">
              <w:rPr>
                <w:rFonts w:cs="Helvetica"/>
                <w:bCs/>
                <w:sz w:val="20"/>
                <w:szCs w:val="20"/>
                <w:lang w:eastAsia="zh-HK"/>
              </w:rPr>
              <w:t>-</w:t>
            </w:r>
            <w:del w:id="15" w:author="Vincentius Mario PURNAMA" w:date="2020-08-25T14:16:00Z">
              <w:r w:rsidR="0083768B" w:rsidDel="0084740B">
                <w:rPr>
                  <w:rFonts w:cs="Helvetica"/>
                  <w:bCs/>
                  <w:sz w:val="20"/>
                  <w:szCs w:val="20"/>
                  <w:lang w:eastAsia="zh-HK"/>
                </w:rPr>
                <w:delText>May</w:delText>
              </w:r>
            </w:del>
            <w:ins w:id="16" w:author="Vincentius Mario PURNAMA" w:date="2020-08-25T14:16:00Z">
              <w:r>
                <w:rPr>
                  <w:rFonts w:cs="Helvetica"/>
                  <w:bCs/>
                  <w:sz w:val="20"/>
                  <w:szCs w:val="20"/>
                  <w:lang w:eastAsia="zh-HK"/>
                </w:rPr>
                <w:t>August</w:t>
              </w:r>
            </w:ins>
            <w:r w:rsidR="0083768B">
              <w:rPr>
                <w:rFonts w:cs="Helvetica"/>
                <w:bCs/>
                <w:sz w:val="20"/>
                <w:szCs w:val="20"/>
                <w:lang w:eastAsia="zh-HK"/>
              </w:rPr>
              <w:t>-</w:t>
            </w:r>
            <w:del w:id="17" w:author="Vincentius Mario PURNAMA" w:date="2020-08-25T14:16:00Z">
              <w:r w:rsidR="0083768B" w:rsidDel="0084740B">
                <w:rPr>
                  <w:rFonts w:cs="Helvetica"/>
                  <w:bCs/>
                  <w:sz w:val="20"/>
                  <w:szCs w:val="20"/>
                  <w:lang w:eastAsia="zh-HK"/>
                </w:rPr>
                <w:delText>2018</w:delText>
              </w:r>
            </w:del>
            <w:ins w:id="18" w:author="Vincentius Mario PURNAMA" w:date="2020-08-25T14:16:00Z">
              <w:r>
                <w:rPr>
                  <w:rFonts w:cs="Helvetica"/>
                  <w:bCs/>
                  <w:sz w:val="20"/>
                  <w:szCs w:val="20"/>
                  <w:lang w:eastAsia="zh-HK"/>
                </w:rPr>
                <w:t>2020</w:t>
              </w:r>
            </w:ins>
          </w:p>
        </w:tc>
        <w:tc>
          <w:tcPr>
            <w:tcW w:w="1601" w:type="dxa"/>
            <w:vAlign w:val="center"/>
          </w:tcPr>
          <w:p w14:paraId="0A78BA38" w14:textId="7E14AA9F" w:rsidR="00834BAB" w:rsidRPr="00B2658F" w:rsidRDefault="00571839" w:rsidP="00834BAB">
            <w:pPr>
              <w:spacing w:after="0"/>
              <w:ind w:leftChars="0" w:left="0" w:right="0"/>
              <w:jc w:val="center"/>
              <w:rPr>
                <w:rFonts w:cs="Helvetica"/>
                <w:bCs/>
                <w:sz w:val="20"/>
                <w:szCs w:val="20"/>
              </w:rPr>
            </w:pPr>
            <w:del w:id="19" w:author="Vincentius Mario PURNAMA" w:date="2020-08-25T14:16:00Z">
              <w:r w:rsidDel="0084740B">
                <w:rPr>
                  <w:rFonts w:cs="Helvetica"/>
                  <w:bCs/>
                  <w:sz w:val="20"/>
                  <w:szCs w:val="20"/>
                </w:rPr>
                <w:delText>Sneha Kulkarni</w:delText>
              </w:r>
            </w:del>
            <w:ins w:id="20" w:author="Vincentius Mario PURNAMA" w:date="2020-08-25T14:16:00Z">
              <w:r w:rsidR="0084740B">
                <w:rPr>
                  <w:rFonts w:cs="Helvetica"/>
                  <w:bCs/>
                  <w:sz w:val="20"/>
                  <w:szCs w:val="20"/>
                </w:rPr>
                <w:t xml:space="preserve">Vincentius Mario </w:t>
              </w:r>
              <w:proofErr w:type="spellStart"/>
              <w:r w:rsidR="0084740B">
                <w:rPr>
                  <w:rFonts w:cs="Helvetica"/>
                  <w:bCs/>
                  <w:sz w:val="20"/>
                  <w:szCs w:val="20"/>
                </w:rPr>
                <w:t>Purnama</w:t>
              </w:r>
            </w:ins>
            <w:proofErr w:type="spellEnd"/>
          </w:p>
        </w:tc>
        <w:tc>
          <w:tcPr>
            <w:tcW w:w="1620" w:type="dxa"/>
            <w:vAlign w:val="center"/>
          </w:tcPr>
          <w:p w14:paraId="548CBE46" w14:textId="039E656E" w:rsidR="00834BAB" w:rsidRPr="00B2658F" w:rsidRDefault="007202AC" w:rsidP="00D07F7D">
            <w:pPr>
              <w:spacing w:after="0"/>
              <w:ind w:leftChars="0" w:left="0" w:right="0"/>
              <w:jc w:val="center"/>
              <w:rPr>
                <w:rFonts w:cs="Helvetica"/>
                <w:bCs/>
                <w:sz w:val="20"/>
                <w:szCs w:val="20"/>
              </w:rPr>
            </w:pPr>
            <w:del w:id="21" w:author="Sneha Kulkarni" w:date="2018-05-18T17:15:00Z">
              <w:r w:rsidDel="00192ABB">
                <w:rPr>
                  <w:rFonts w:cs="Helvetica"/>
                  <w:bCs/>
                  <w:sz w:val="20"/>
                  <w:szCs w:val="20"/>
                </w:rPr>
                <w:delText>Venkatesh S</w:delText>
              </w:r>
            </w:del>
            <w:ins w:id="22" w:author="Sneha Kulkarni" w:date="2018-05-18T17:15:00Z">
              <w:del w:id="23" w:author="Vincentius Mario PURNAMA" w:date="2020-08-25T14:16:00Z">
                <w:r w:rsidR="00192ABB" w:rsidDel="0084740B">
                  <w:rPr>
                    <w:rFonts w:cs="Helvetica"/>
                    <w:bCs/>
                    <w:sz w:val="20"/>
                    <w:szCs w:val="20"/>
                  </w:rPr>
                  <w:delText>Anurag Mishra/ Amit Kalra</w:delText>
                </w:r>
              </w:del>
            </w:ins>
            <w:proofErr w:type="spellStart"/>
            <w:ins w:id="24" w:author="Vincentius Mario PURNAMA" w:date="2020-08-25T14:16:00Z">
              <w:r w:rsidR="0084740B">
                <w:rPr>
                  <w:rFonts w:cs="Helvetica"/>
                  <w:bCs/>
                  <w:sz w:val="20"/>
                  <w:szCs w:val="20"/>
                </w:rPr>
                <w:t>Debabrata</w:t>
              </w:r>
              <w:proofErr w:type="spellEnd"/>
              <w:r w:rsidR="0084740B">
                <w:rPr>
                  <w:rFonts w:cs="Helvetica"/>
                  <w:bCs/>
                  <w:sz w:val="20"/>
                  <w:szCs w:val="20"/>
                </w:rPr>
                <w:t xml:space="preserve"> Panda</w:t>
              </w:r>
            </w:ins>
          </w:p>
        </w:tc>
        <w:tc>
          <w:tcPr>
            <w:tcW w:w="1590" w:type="dxa"/>
            <w:vAlign w:val="center"/>
          </w:tcPr>
          <w:p w14:paraId="66F46DDE" w14:textId="5BAF070D" w:rsidR="00192ABB" w:rsidRPr="0084740B" w:rsidRDefault="00356CBA" w:rsidP="00D42569">
            <w:pPr>
              <w:spacing w:after="0"/>
              <w:ind w:leftChars="0" w:left="0" w:right="0"/>
              <w:jc w:val="center"/>
              <w:rPr>
                <w:ins w:id="25" w:author="Sneha Kulkarni" w:date="2018-05-18T20:48:00Z"/>
                <w:rFonts w:cs="Helvetica"/>
                <w:bCs/>
                <w:sz w:val="20"/>
                <w:szCs w:val="20"/>
                <w:highlight w:val="yellow"/>
                <w:lang w:val="en-US"/>
              </w:rPr>
            </w:pPr>
            <w:ins w:id="26" w:author="Sneha Kulkarni" w:date="2018-05-18T20:47:00Z">
              <w:r w:rsidRPr="0084740B">
                <w:rPr>
                  <w:noProof/>
                  <w:highlight w:val="yellow"/>
                  <w:lang w:val="en-US"/>
                </w:rPr>
                <w:drawing>
                  <wp:anchor distT="0" distB="0" distL="114300" distR="114300" simplePos="0" relativeHeight="251705856" behindDoc="0" locked="0" layoutInCell="1" allowOverlap="1" wp14:anchorId="538369FE" wp14:editId="533D2513">
                    <wp:simplePos x="0" y="0"/>
                    <wp:positionH relativeFrom="column">
                      <wp:posOffset>125095</wp:posOffset>
                    </wp:positionH>
                    <wp:positionV relativeFrom="paragraph">
                      <wp:posOffset>-635</wp:posOffset>
                    </wp:positionV>
                    <wp:extent cx="610235" cy="334010"/>
                    <wp:effectExtent l="0" t="0" r="0" b="889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235" cy="334010"/>
                            </a:xfrm>
                            <a:prstGeom prst="rect">
                              <a:avLst/>
                            </a:prstGeom>
                          </pic:spPr>
                        </pic:pic>
                      </a:graphicData>
                    </a:graphic>
                    <wp14:sizeRelH relativeFrom="page">
                      <wp14:pctWidth>0</wp14:pctWidth>
                    </wp14:sizeRelH>
                    <wp14:sizeRelV relativeFrom="page">
                      <wp14:pctHeight>0</wp14:pctHeight>
                    </wp14:sizeRelV>
                  </wp:anchor>
                </w:drawing>
              </w:r>
            </w:ins>
          </w:p>
          <w:p w14:paraId="44A5909A" w14:textId="77777777" w:rsidR="00356CBA" w:rsidRPr="0084740B" w:rsidRDefault="00356CBA" w:rsidP="00D42569">
            <w:pPr>
              <w:spacing w:after="0"/>
              <w:ind w:leftChars="0" w:left="0" w:right="0"/>
              <w:jc w:val="center"/>
              <w:rPr>
                <w:ins w:id="27" w:author="Sneha Kulkarni" w:date="2018-05-18T17:15:00Z"/>
                <w:rFonts w:cs="Helvetica"/>
                <w:bCs/>
                <w:sz w:val="20"/>
                <w:szCs w:val="20"/>
                <w:highlight w:val="yellow"/>
                <w:lang w:val="en-US"/>
              </w:rPr>
            </w:pPr>
          </w:p>
          <w:p w14:paraId="24441CF5" w14:textId="31A3D33C" w:rsidR="00834BAB" w:rsidRPr="0084740B" w:rsidRDefault="00571839" w:rsidP="00D42569">
            <w:pPr>
              <w:spacing w:after="0"/>
              <w:ind w:leftChars="0" w:left="0" w:right="0"/>
              <w:jc w:val="center"/>
              <w:rPr>
                <w:rFonts w:cs="Helvetica"/>
                <w:bCs/>
                <w:sz w:val="20"/>
                <w:szCs w:val="20"/>
                <w:highlight w:val="yellow"/>
              </w:rPr>
            </w:pPr>
            <w:r w:rsidRPr="0084740B">
              <w:rPr>
                <w:rFonts w:cs="Helvetica"/>
                <w:bCs/>
                <w:sz w:val="20"/>
                <w:szCs w:val="20"/>
                <w:highlight w:val="yellow"/>
              </w:rPr>
              <w:t>Venkatesh</w:t>
            </w:r>
            <w:r w:rsidR="00D42569" w:rsidRPr="0084740B">
              <w:rPr>
                <w:rFonts w:cs="Helvetica"/>
                <w:bCs/>
                <w:sz w:val="20"/>
                <w:szCs w:val="20"/>
                <w:highlight w:val="yellow"/>
              </w:rPr>
              <w:t xml:space="preserve"> </w:t>
            </w:r>
            <w:r w:rsidRPr="0084740B">
              <w:rPr>
                <w:rFonts w:cs="Helvetica"/>
                <w:bCs/>
                <w:sz w:val="20"/>
                <w:szCs w:val="20"/>
                <w:highlight w:val="yellow"/>
              </w:rPr>
              <w:t>S</w:t>
            </w:r>
          </w:p>
        </w:tc>
      </w:tr>
      <w:bookmarkEnd w:id="11"/>
      <w:tr w:rsidR="00834BAB" w:rsidRPr="00834BAB" w14:paraId="46048EA5" w14:textId="77777777" w:rsidTr="00910068">
        <w:tc>
          <w:tcPr>
            <w:tcW w:w="681" w:type="dxa"/>
            <w:vAlign w:val="center"/>
          </w:tcPr>
          <w:p w14:paraId="790B91CF" w14:textId="633B7959" w:rsidR="00834BAB" w:rsidRPr="00834BAB" w:rsidDel="00B06A21" w:rsidRDefault="00834BAB" w:rsidP="00834BAB">
            <w:pPr>
              <w:spacing w:after="0"/>
              <w:ind w:leftChars="0" w:left="0" w:right="0"/>
              <w:jc w:val="center"/>
              <w:rPr>
                <w:rFonts w:cs="Helvetica"/>
                <w:bCs/>
                <w:sz w:val="20"/>
                <w:szCs w:val="20"/>
              </w:rPr>
            </w:pPr>
          </w:p>
        </w:tc>
        <w:tc>
          <w:tcPr>
            <w:tcW w:w="1466" w:type="dxa"/>
            <w:vAlign w:val="center"/>
          </w:tcPr>
          <w:p w14:paraId="4BE5A1D8" w14:textId="72BD5820" w:rsidR="00834BAB" w:rsidRPr="00834BAB" w:rsidDel="00B06A21" w:rsidRDefault="00834BAB" w:rsidP="00834BAB">
            <w:pPr>
              <w:spacing w:after="0"/>
              <w:ind w:leftChars="0" w:left="0" w:right="0"/>
              <w:jc w:val="center"/>
              <w:rPr>
                <w:rFonts w:cs="Helvetica"/>
                <w:bCs/>
                <w:sz w:val="20"/>
                <w:szCs w:val="20"/>
                <w:lang w:eastAsia="zh-HK"/>
              </w:rPr>
            </w:pPr>
          </w:p>
        </w:tc>
        <w:tc>
          <w:tcPr>
            <w:tcW w:w="1459" w:type="dxa"/>
            <w:vAlign w:val="center"/>
          </w:tcPr>
          <w:p w14:paraId="437EA7D2" w14:textId="64EAA94D" w:rsidR="00834BAB" w:rsidRPr="00834BAB" w:rsidDel="00B06A21" w:rsidRDefault="00834BAB" w:rsidP="00834BAB">
            <w:pPr>
              <w:spacing w:after="0"/>
              <w:ind w:leftChars="0" w:left="0" w:right="0"/>
              <w:jc w:val="center"/>
              <w:rPr>
                <w:rFonts w:cs="Helvetica"/>
                <w:bCs/>
                <w:sz w:val="20"/>
                <w:szCs w:val="20"/>
                <w:lang w:eastAsia="zh-HK"/>
              </w:rPr>
            </w:pPr>
          </w:p>
        </w:tc>
        <w:tc>
          <w:tcPr>
            <w:tcW w:w="1601" w:type="dxa"/>
            <w:vAlign w:val="center"/>
          </w:tcPr>
          <w:p w14:paraId="6CF900A6" w14:textId="196DDB8C" w:rsidR="00834BAB" w:rsidRPr="00834BAB" w:rsidDel="00B06A21" w:rsidRDefault="00834BAB" w:rsidP="00834BAB">
            <w:pPr>
              <w:spacing w:after="0"/>
              <w:ind w:leftChars="0" w:left="0" w:right="0"/>
              <w:jc w:val="center"/>
              <w:rPr>
                <w:rFonts w:cs="Helvetica"/>
                <w:bCs/>
                <w:sz w:val="20"/>
                <w:szCs w:val="20"/>
                <w:lang w:eastAsia="zh-HK"/>
              </w:rPr>
            </w:pPr>
          </w:p>
        </w:tc>
        <w:tc>
          <w:tcPr>
            <w:tcW w:w="1620" w:type="dxa"/>
            <w:vAlign w:val="center"/>
          </w:tcPr>
          <w:p w14:paraId="279AC695" w14:textId="268C44E8" w:rsidR="00834BAB" w:rsidRPr="00834BAB" w:rsidDel="00B06A21" w:rsidRDefault="00834BAB" w:rsidP="00834BAB">
            <w:pPr>
              <w:spacing w:after="0"/>
              <w:ind w:leftChars="0" w:left="0" w:right="0"/>
              <w:jc w:val="center"/>
              <w:rPr>
                <w:rFonts w:cs="Helvetica"/>
                <w:bCs/>
                <w:sz w:val="20"/>
                <w:szCs w:val="20"/>
                <w:lang w:eastAsia="zh-HK"/>
              </w:rPr>
            </w:pPr>
          </w:p>
        </w:tc>
        <w:tc>
          <w:tcPr>
            <w:tcW w:w="1590" w:type="dxa"/>
            <w:vAlign w:val="bottom"/>
          </w:tcPr>
          <w:p w14:paraId="77C119B8" w14:textId="5CD155A6" w:rsidR="00577F02" w:rsidRPr="00834BAB" w:rsidRDefault="00577F02" w:rsidP="00834BAB">
            <w:pPr>
              <w:spacing w:after="0"/>
              <w:ind w:leftChars="0" w:left="0" w:right="0"/>
              <w:jc w:val="center"/>
              <w:rPr>
                <w:rFonts w:ascii="Helvetica" w:hAnsi="Helvetica" w:cs="Helvetica"/>
                <w:bCs/>
                <w:noProof/>
                <w:lang w:val="en-US"/>
              </w:rPr>
            </w:pPr>
          </w:p>
        </w:tc>
      </w:tr>
      <w:tr w:rsidR="00834BAB" w:rsidRPr="00834BAB" w14:paraId="146BAD9C" w14:textId="77777777" w:rsidTr="00910068">
        <w:tc>
          <w:tcPr>
            <w:tcW w:w="681" w:type="dxa"/>
            <w:vAlign w:val="center"/>
          </w:tcPr>
          <w:p w14:paraId="37E131E0" w14:textId="77777777" w:rsidR="00834BAB" w:rsidRPr="00834BAB" w:rsidDel="00B06A21" w:rsidRDefault="00834BAB" w:rsidP="00834BAB">
            <w:pPr>
              <w:spacing w:after="0"/>
              <w:ind w:leftChars="0" w:left="0" w:right="0"/>
              <w:jc w:val="center"/>
              <w:rPr>
                <w:rFonts w:cs="Helvetica"/>
                <w:bCs/>
                <w:sz w:val="20"/>
                <w:szCs w:val="20"/>
              </w:rPr>
            </w:pPr>
          </w:p>
        </w:tc>
        <w:tc>
          <w:tcPr>
            <w:tcW w:w="1466" w:type="dxa"/>
            <w:vAlign w:val="center"/>
          </w:tcPr>
          <w:p w14:paraId="5543215C" w14:textId="77777777" w:rsidR="00834BAB" w:rsidRPr="00834BAB" w:rsidDel="00B06A21" w:rsidRDefault="00834BAB" w:rsidP="00834BAB">
            <w:pPr>
              <w:spacing w:after="0"/>
              <w:ind w:leftChars="0" w:left="0" w:right="0"/>
              <w:jc w:val="center"/>
              <w:rPr>
                <w:rFonts w:cs="Helvetica"/>
                <w:bCs/>
                <w:sz w:val="20"/>
                <w:szCs w:val="20"/>
                <w:lang w:eastAsia="zh-HK"/>
              </w:rPr>
            </w:pPr>
          </w:p>
        </w:tc>
        <w:tc>
          <w:tcPr>
            <w:tcW w:w="1459" w:type="dxa"/>
            <w:vAlign w:val="center"/>
          </w:tcPr>
          <w:p w14:paraId="0B63AF1A" w14:textId="77777777" w:rsidR="00834BAB" w:rsidRPr="00834BAB" w:rsidDel="00B06A21" w:rsidRDefault="00834BAB" w:rsidP="00834BAB">
            <w:pPr>
              <w:spacing w:after="0"/>
              <w:ind w:leftChars="0" w:left="0" w:right="0"/>
              <w:jc w:val="center"/>
              <w:rPr>
                <w:rFonts w:cs="Helvetica"/>
                <w:bCs/>
                <w:sz w:val="20"/>
                <w:szCs w:val="20"/>
                <w:lang w:eastAsia="zh-HK"/>
              </w:rPr>
            </w:pPr>
          </w:p>
        </w:tc>
        <w:tc>
          <w:tcPr>
            <w:tcW w:w="1601" w:type="dxa"/>
            <w:vAlign w:val="center"/>
          </w:tcPr>
          <w:p w14:paraId="0A412269" w14:textId="77777777" w:rsidR="00834BAB" w:rsidRPr="00834BAB" w:rsidDel="00B06A21" w:rsidRDefault="00834BAB" w:rsidP="00834BAB">
            <w:pPr>
              <w:spacing w:after="0"/>
              <w:ind w:leftChars="0" w:left="0" w:right="0"/>
              <w:jc w:val="center"/>
              <w:rPr>
                <w:rFonts w:cs="Helvetica"/>
                <w:bCs/>
                <w:sz w:val="20"/>
                <w:szCs w:val="20"/>
                <w:lang w:eastAsia="zh-HK"/>
              </w:rPr>
            </w:pPr>
          </w:p>
        </w:tc>
        <w:tc>
          <w:tcPr>
            <w:tcW w:w="1620" w:type="dxa"/>
            <w:vAlign w:val="center"/>
          </w:tcPr>
          <w:p w14:paraId="7FD1BED4" w14:textId="77777777" w:rsidR="00834BAB" w:rsidRPr="00834BAB" w:rsidDel="00B06A21" w:rsidRDefault="00834BAB" w:rsidP="00834BAB">
            <w:pPr>
              <w:spacing w:after="0"/>
              <w:ind w:leftChars="0" w:left="0" w:right="0"/>
              <w:jc w:val="center"/>
              <w:rPr>
                <w:rFonts w:cs="Helvetica"/>
                <w:bCs/>
                <w:sz w:val="20"/>
                <w:szCs w:val="20"/>
                <w:lang w:eastAsia="zh-HK"/>
              </w:rPr>
            </w:pPr>
          </w:p>
        </w:tc>
        <w:tc>
          <w:tcPr>
            <w:tcW w:w="1590" w:type="dxa"/>
            <w:vAlign w:val="bottom"/>
          </w:tcPr>
          <w:p w14:paraId="2C92BD0F" w14:textId="77777777" w:rsidR="00834BAB" w:rsidRPr="00834BAB" w:rsidRDefault="00834BAB" w:rsidP="00834BAB">
            <w:pPr>
              <w:spacing w:after="0"/>
              <w:ind w:leftChars="0" w:left="0" w:right="0"/>
              <w:jc w:val="center"/>
              <w:rPr>
                <w:rFonts w:ascii="Helvetica" w:hAnsi="Helvetica" w:cs="Helvetica"/>
                <w:bCs/>
                <w:noProof/>
                <w:lang w:val="en-US"/>
              </w:rPr>
            </w:pPr>
          </w:p>
        </w:tc>
      </w:tr>
      <w:tr w:rsidR="00834BAB" w:rsidRPr="00834BAB" w14:paraId="3FEC6D0B" w14:textId="77777777" w:rsidTr="00910068">
        <w:tc>
          <w:tcPr>
            <w:tcW w:w="681" w:type="dxa"/>
          </w:tcPr>
          <w:p w14:paraId="01F00641" w14:textId="77777777" w:rsidR="00834BAB" w:rsidRPr="00834BAB" w:rsidRDefault="00834BAB" w:rsidP="00834BAB">
            <w:pPr>
              <w:spacing w:after="0"/>
              <w:ind w:leftChars="0" w:left="0" w:right="0"/>
              <w:jc w:val="right"/>
              <w:rPr>
                <w:rFonts w:ascii="Helvetica" w:hAnsi="Helvetica" w:cs="Helvetica"/>
                <w:bCs/>
                <w:lang w:eastAsia="zh-HK"/>
              </w:rPr>
            </w:pPr>
          </w:p>
        </w:tc>
        <w:tc>
          <w:tcPr>
            <w:tcW w:w="1466" w:type="dxa"/>
          </w:tcPr>
          <w:p w14:paraId="702C9126" w14:textId="77777777" w:rsidR="00834BAB" w:rsidRPr="00834BAB" w:rsidRDefault="00834BAB" w:rsidP="00834BAB">
            <w:pPr>
              <w:spacing w:after="0"/>
              <w:ind w:leftChars="0" w:left="0" w:right="0"/>
              <w:rPr>
                <w:rFonts w:ascii="Helvetica" w:hAnsi="Helvetica" w:cs="Helvetica"/>
                <w:bCs/>
              </w:rPr>
            </w:pPr>
          </w:p>
        </w:tc>
        <w:tc>
          <w:tcPr>
            <w:tcW w:w="1459" w:type="dxa"/>
          </w:tcPr>
          <w:p w14:paraId="78C95F15" w14:textId="77777777" w:rsidR="00834BAB" w:rsidRPr="00834BAB" w:rsidRDefault="00834BAB" w:rsidP="00834BAB">
            <w:pPr>
              <w:spacing w:after="0"/>
              <w:ind w:leftChars="0" w:left="0" w:right="0"/>
              <w:jc w:val="right"/>
              <w:rPr>
                <w:rFonts w:ascii="Helvetica" w:hAnsi="Helvetica" w:cs="Helvetica"/>
                <w:bCs/>
              </w:rPr>
            </w:pPr>
          </w:p>
        </w:tc>
        <w:tc>
          <w:tcPr>
            <w:tcW w:w="1601" w:type="dxa"/>
          </w:tcPr>
          <w:p w14:paraId="60519858" w14:textId="77777777" w:rsidR="00834BAB" w:rsidRPr="00834BAB" w:rsidRDefault="00834BAB" w:rsidP="00834BAB">
            <w:pPr>
              <w:spacing w:after="0"/>
              <w:ind w:leftChars="0" w:left="0" w:right="0"/>
              <w:jc w:val="both"/>
              <w:rPr>
                <w:rFonts w:ascii="Helvetica" w:hAnsi="Helvetica" w:cs="Helvetica"/>
                <w:bCs/>
              </w:rPr>
            </w:pPr>
          </w:p>
        </w:tc>
        <w:tc>
          <w:tcPr>
            <w:tcW w:w="1620" w:type="dxa"/>
          </w:tcPr>
          <w:p w14:paraId="354E6194" w14:textId="77777777" w:rsidR="00834BAB" w:rsidRPr="00834BAB" w:rsidRDefault="00834BAB" w:rsidP="00834BAB">
            <w:pPr>
              <w:spacing w:after="0"/>
              <w:ind w:leftChars="0" w:left="0" w:right="0"/>
              <w:jc w:val="both"/>
              <w:rPr>
                <w:rFonts w:ascii="Helvetica" w:hAnsi="Helvetica" w:cs="Helvetica"/>
                <w:bCs/>
              </w:rPr>
            </w:pPr>
          </w:p>
        </w:tc>
        <w:tc>
          <w:tcPr>
            <w:tcW w:w="1590" w:type="dxa"/>
          </w:tcPr>
          <w:p w14:paraId="1B023D0A" w14:textId="77777777" w:rsidR="00834BAB" w:rsidRPr="00834BAB" w:rsidRDefault="00834BAB" w:rsidP="00834BAB">
            <w:pPr>
              <w:spacing w:after="0"/>
              <w:ind w:leftChars="0" w:left="0" w:right="0"/>
              <w:jc w:val="both"/>
              <w:rPr>
                <w:rFonts w:ascii="Helvetica" w:hAnsi="Helvetica" w:cs="Helvetica"/>
                <w:bCs/>
              </w:rPr>
            </w:pPr>
          </w:p>
        </w:tc>
      </w:tr>
      <w:tr w:rsidR="00834BAB" w:rsidRPr="00834BAB" w14:paraId="5D3ABF90" w14:textId="77777777" w:rsidTr="00910068">
        <w:tc>
          <w:tcPr>
            <w:tcW w:w="681" w:type="dxa"/>
          </w:tcPr>
          <w:p w14:paraId="6C20129D" w14:textId="77777777" w:rsidR="00834BAB" w:rsidRPr="00834BAB" w:rsidRDefault="00834BAB" w:rsidP="00834BAB">
            <w:pPr>
              <w:spacing w:after="0"/>
              <w:ind w:leftChars="0" w:left="0" w:right="0"/>
              <w:jc w:val="right"/>
              <w:rPr>
                <w:rFonts w:ascii="Helvetica" w:hAnsi="Helvetica" w:cs="Helvetica"/>
                <w:bCs/>
              </w:rPr>
            </w:pPr>
          </w:p>
        </w:tc>
        <w:tc>
          <w:tcPr>
            <w:tcW w:w="1466" w:type="dxa"/>
          </w:tcPr>
          <w:p w14:paraId="25770626" w14:textId="77777777" w:rsidR="00834BAB" w:rsidRPr="00834BAB" w:rsidRDefault="00834BAB" w:rsidP="00834BAB">
            <w:pPr>
              <w:spacing w:after="0"/>
              <w:ind w:leftChars="0" w:left="0" w:right="0"/>
              <w:jc w:val="right"/>
              <w:rPr>
                <w:rFonts w:ascii="Helvetica" w:hAnsi="Helvetica" w:cs="Helvetica"/>
                <w:bCs/>
              </w:rPr>
            </w:pPr>
          </w:p>
        </w:tc>
        <w:tc>
          <w:tcPr>
            <w:tcW w:w="1459" w:type="dxa"/>
          </w:tcPr>
          <w:p w14:paraId="6233B60C" w14:textId="77777777" w:rsidR="00834BAB" w:rsidRPr="00834BAB" w:rsidRDefault="00834BAB" w:rsidP="00834BAB">
            <w:pPr>
              <w:spacing w:after="0"/>
              <w:ind w:leftChars="0" w:left="0" w:right="0"/>
              <w:jc w:val="right"/>
              <w:rPr>
                <w:rFonts w:ascii="Helvetica" w:hAnsi="Helvetica" w:cs="Helvetica"/>
                <w:bCs/>
              </w:rPr>
            </w:pPr>
          </w:p>
        </w:tc>
        <w:tc>
          <w:tcPr>
            <w:tcW w:w="1601" w:type="dxa"/>
          </w:tcPr>
          <w:p w14:paraId="74DBC6D1" w14:textId="77777777" w:rsidR="00834BAB" w:rsidRPr="00834BAB" w:rsidRDefault="00834BAB" w:rsidP="00834BAB">
            <w:pPr>
              <w:spacing w:after="0"/>
              <w:ind w:leftChars="0" w:left="0" w:right="0"/>
              <w:jc w:val="right"/>
              <w:rPr>
                <w:rFonts w:ascii="Helvetica" w:hAnsi="Helvetica" w:cs="Helvetica"/>
                <w:bCs/>
              </w:rPr>
            </w:pPr>
          </w:p>
        </w:tc>
        <w:tc>
          <w:tcPr>
            <w:tcW w:w="1620" w:type="dxa"/>
          </w:tcPr>
          <w:p w14:paraId="2E6745AD" w14:textId="77777777" w:rsidR="00834BAB" w:rsidRPr="00834BAB" w:rsidRDefault="00834BAB" w:rsidP="00834BAB">
            <w:pPr>
              <w:spacing w:after="0"/>
              <w:ind w:leftChars="0" w:left="0" w:right="0"/>
              <w:jc w:val="right"/>
              <w:rPr>
                <w:rFonts w:ascii="Helvetica" w:hAnsi="Helvetica" w:cs="Helvetica"/>
                <w:bCs/>
              </w:rPr>
            </w:pPr>
          </w:p>
        </w:tc>
        <w:tc>
          <w:tcPr>
            <w:tcW w:w="1590" w:type="dxa"/>
          </w:tcPr>
          <w:p w14:paraId="4AE8BA2A" w14:textId="77777777" w:rsidR="00834BAB" w:rsidRPr="00834BAB" w:rsidRDefault="00834BAB" w:rsidP="00834BAB">
            <w:pPr>
              <w:spacing w:after="0"/>
              <w:ind w:leftChars="0" w:left="0" w:right="0"/>
              <w:jc w:val="right"/>
              <w:rPr>
                <w:rFonts w:ascii="Helvetica" w:hAnsi="Helvetica" w:cs="Helvetica"/>
                <w:bCs/>
              </w:rPr>
            </w:pPr>
          </w:p>
        </w:tc>
      </w:tr>
    </w:tbl>
    <w:p w14:paraId="31D3DD24" w14:textId="77777777" w:rsidR="00834BAB" w:rsidRDefault="00834BAB" w:rsidP="007230FF">
      <w:pPr>
        <w:ind w:left="708"/>
        <w:rPr>
          <w:lang w:val="en-US"/>
        </w:rPr>
      </w:pPr>
    </w:p>
    <w:p w14:paraId="27D78226" w14:textId="77777777" w:rsidR="00834BAB" w:rsidRPr="00834BAB" w:rsidRDefault="00834BAB" w:rsidP="007230FF">
      <w:pPr>
        <w:ind w:left="708"/>
        <w:rPr>
          <w:lang w:val="en-US"/>
        </w:rPr>
        <w:sectPr w:rsidR="00834BAB" w:rsidRPr="00834BAB" w:rsidSect="007F2636">
          <w:headerReference w:type="default" r:id="rId17"/>
          <w:footerReference w:type="default" r:id="rId18"/>
          <w:pgSz w:w="11906" w:h="16838" w:code="9"/>
          <w:pgMar w:top="1701" w:right="567" w:bottom="1418" w:left="567" w:header="601" w:footer="992" w:gutter="567"/>
          <w:pgNumType w:start="1"/>
          <w:cols w:space="425"/>
          <w:docGrid w:type="lines" w:linePitch="360"/>
        </w:sectPr>
      </w:pPr>
    </w:p>
    <w:p w14:paraId="11A8BE01" w14:textId="27DA99F3" w:rsidR="00D704F0" w:rsidRPr="0094718A" w:rsidRDefault="00D704F0" w:rsidP="007230FF">
      <w:pPr>
        <w:pStyle w:val="Heading1"/>
        <w:ind w:left="709" w:hanging="709"/>
        <w:jc w:val="both"/>
      </w:pPr>
      <w:r w:rsidRPr="0094718A">
        <w:lastRenderedPageBreak/>
        <w:t>Introduction</w:t>
      </w:r>
      <w:bookmarkEnd w:id="5"/>
    </w:p>
    <w:p w14:paraId="77016CB9" w14:textId="1CCA7712" w:rsidR="00195CC9" w:rsidRPr="00195CC9" w:rsidRDefault="007202AC" w:rsidP="00195CC9">
      <w:pPr>
        <w:ind w:left="708"/>
        <w:jc w:val="both"/>
        <w:rPr>
          <w:lang w:eastAsia="zh-HK"/>
        </w:rPr>
      </w:pPr>
      <w:bookmarkStart w:id="28" w:name="OLE_LINK46"/>
      <w:bookmarkStart w:id="29" w:name="OLE_LINK47"/>
      <w:r>
        <w:rPr>
          <w:lang w:eastAsia="zh-HK"/>
        </w:rPr>
        <w:t>Neste</w:t>
      </w:r>
      <w:r w:rsidR="002C0BF0">
        <w:rPr>
          <w:lang w:eastAsia="zh-HK"/>
        </w:rPr>
        <w:t xml:space="preserve"> Corporation (NESTE)</w:t>
      </w:r>
      <w:r>
        <w:rPr>
          <w:lang w:eastAsia="zh-HK"/>
        </w:rPr>
        <w:t xml:space="preserve"> </w:t>
      </w:r>
      <w:r w:rsidR="002C0BF0">
        <w:rPr>
          <w:lang w:eastAsia="zh-HK"/>
        </w:rPr>
        <w:t xml:space="preserve">is planning to </w:t>
      </w:r>
      <w:ins w:id="30" w:author="Vincentius Mario PURNAMA" w:date="2020-08-25T15:40:00Z">
        <w:r w:rsidR="00195CC9" w:rsidRPr="00195CC9">
          <w:rPr>
            <w:lang w:eastAsia="zh-HK"/>
          </w:rPr>
          <w:t xml:space="preserve">increase production capacity at their Rotterdam refinery </w:t>
        </w:r>
      </w:ins>
      <w:del w:id="31" w:author="Vincentius Mario PURNAMA" w:date="2020-08-25T15:40:00Z">
        <w:r w:rsidR="002C0BF0" w:rsidRPr="002305DF" w:rsidDel="00195CC9">
          <w:rPr>
            <w:highlight w:val="yellow"/>
            <w:lang w:eastAsia="zh-HK"/>
          </w:rPr>
          <w:delText>expand its existing NEXBTL Plant in Singapore</w:delText>
        </w:r>
        <w:r w:rsidR="002C0BF0" w:rsidDel="00195CC9">
          <w:rPr>
            <w:lang w:eastAsia="zh-HK"/>
          </w:rPr>
          <w:delText xml:space="preserve"> </w:delText>
        </w:r>
      </w:del>
      <w:r w:rsidR="002C0BF0">
        <w:rPr>
          <w:lang w:eastAsia="zh-HK"/>
        </w:rPr>
        <w:t xml:space="preserve">as a part of the Neste </w:t>
      </w:r>
      <w:del w:id="32" w:author="Vincentius Mario PURNAMA" w:date="2020-08-25T14:20:00Z">
        <w:r w:rsidR="002C0BF0" w:rsidDel="002305DF">
          <w:rPr>
            <w:lang w:eastAsia="zh-HK"/>
          </w:rPr>
          <w:delText>Singapore Expansion</w:delText>
        </w:r>
      </w:del>
      <w:ins w:id="33" w:author="Vincentius Mario PURNAMA" w:date="2020-08-25T14:20:00Z">
        <w:r w:rsidR="002305DF">
          <w:rPr>
            <w:lang w:eastAsia="zh-HK"/>
          </w:rPr>
          <w:t>Rotterdam Site Development</w:t>
        </w:r>
      </w:ins>
      <w:r w:rsidR="002C0BF0">
        <w:rPr>
          <w:lang w:eastAsia="zh-HK"/>
        </w:rPr>
        <w:t xml:space="preserve"> Project. </w:t>
      </w:r>
      <w:r w:rsidRPr="007202AC">
        <w:rPr>
          <w:lang w:eastAsia="zh-HK"/>
        </w:rPr>
        <w:t xml:space="preserve">TECHNIP ITALY S.p.A. has been awarded by NESTE for </w:t>
      </w:r>
      <w:r w:rsidR="002C0BF0">
        <w:rPr>
          <w:lang w:eastAsia="zh-HK"/>
        </w:rPr>
        <w:t xml:space="preserve">execution of </w:t>
      </w:r>
      <w:r w:rsidRPr="007202AC">
        <w:rPr>
          <w:lang w:eastAsia="zh-HK"/>
        </w:rPr>
        <w:t xml:space="preserve">services for </w:t>
      </w:r>
      <w:r w:rsidR="002C0BF0" w:rsidRPr="002C0BF0">
        <w:rPr>
          <w:lang w:eastAsia="zh-HK"/>
        </w:rPr>
        <w:t xml:space="preserve">Neste </w:t>
      </w:r>
      <w:del w:id="34" w:author="Vincentius Mario PURNAMA" w:date="2020-08-25T14:20:00Z">
        <w:r w:rsidR="002C0BF0" w:rsidRPr="002C0BF0" w:rsidDel="002305DF">
          <w:rPr>
            <w:lang w:eastAsia="zh-HK"/>
          </w:rPr>
          <w:delText>Singapore Expansion</w:delText>
        </w:r>
      </w:del>
      <w:ins w:id="35" w:author="Vincentius Mario PURNAMA" w:date="2020-08-25T14:20:00Z">
        <w:r w:rsidR="002305DF">
          <w:rPr>
            <w:lang w:eastAsia="zh-HK"/>
          </w:rPr>
          <w:t>Rotterdam Site Development</w:t>
        </w:r>
      </w:ins>
      <w:r w:rsidR="002C0BF0" w:rsidRPr="002C0BF0">
        <w:rPr>
          <w:lang w:eastAsia="zh-HK"/>
        </w:rPr>
        <w:t xml:space="preserve"> Project</w:t>
      </w:r>
      <w:r w:rsidRPr="007202AC">
        <w:rPr>
          <w:lang w:eastAsia="zh-HK"/>
        </w:rPr>
        <w:t>.</w:t>
      </w:r>
    </w:p>
    <w:p w14:paraId="43AC9F0C" w14:textId="77777777" w:rsidR="00F30D83" w:rsidRPr="003D7E4A" w:rsidDel="00EF206C" w:rsidRDefault="00F30D83" w:rsidP="00F30D83">
      <w:pPr>
        <w:ind w:left="708"/>
        <w:jc w:val="both"/>
        <w:rPr>
          <w:del w:id="36" w:author="Vincentius Mario PURNAMA" w:date="2020-08-25T16:14:00Z"/>
          <w:lang w:eastAsia="zh-HK"/>
        </w:rPr>
      </w:pPr>
    </w:p>
    <w:p w14:paraId="0663D9BB" w14:textId="1F1A5422" w:rsidR="002C0BF0" w:rsidDel="00EF206C" w:rsidRDefault="00F01B69" w:rsidP="00195CC9">
      <w:pPr>
        <w:ind w:left="708"/>
        <w:jc w:val="both"/>
        <w:rPr>
          <w:del w:id="37" w:author="Vincentius Mario PURNAMA" w:date="2020-08-25T16:14:00Z"/>
          <w:lang w:eastAsia="zh-HK"/>
        </w:rPr>
      </w:pPr>
      <w:del w:id="38" w:author="Vincentius Mario PURNAMA" w:date="2020-08-25T16:14:00Z">
        <w:r w:rsidDel="00EF206C">
          <w:rPr>
            <w:lang w:eastAsia="zh-HK"/>
          </w:rPr>
          <w:delText>Technip</w:delText>
        </w:r>
        <w:r w:rsidR="002C0BF0" w:rsidDel="00EF206C">
          <w:rPr>
            <w:lang w:eastAsia="zh-HK"/>
          </w:rPr>
          <w:delText xml:space="preserve"> has </w:delText>
        </w:r>
        <w:r w:rsidR="002C0BF0" w:rsidRPr="00B64DB8" w:rsidDel="00EF206C">
          <w:rPr>
            <w:lang w:eastAsia="zh-HK"/>
          </w:rPr>
          <w:delText xml:space="preserve">invited IRESC to submit a proposal for </w:delText>
        </w:r>
        <w:r w:rsidR="002C0BF0" w:rsidRPr="00B64DB8" w:rsidDel="00EF206C">
          <w:rPr>
            <w:rFonts w:hint="eastAsia"/>
            <w:lang w:eastAsia="zh-HK"/>
          </w:rPr>
          <w:delText>undertaking the</w:delText>
        </w:r>
        <w:r w:rsidR="002C0BF0" w:rsidRPr="00B64DB8" w:rsidDel="00EF206C">
          <w:rPr>
            <w:lang w:eastAsia="zh-HK"/>
          </w:rPr>
          <w:delText xml:space="preserve"> </w:delText>
        </w:r>
        <w:r w:rsidR="002C0BF0" w:rsidDel="00EF206C">
          <w:rPr>
            <w:lang w:eastAsia="zh-HK"/>
          </w:rPr>
          <w:delText xml:space="preserve">HAZOP and LOPA Review studies for the </w:delText>
        </w:r>
        <w:r w:rsidR="002C0BF0" w:rsidRPr="002C0BF0" w:rsidDel="00EF206C">
          <w:rPr>
            <w:lang w:eastAsia="zh-HK"/>
          </w:rPr>
          <w:delText xml:space="preserve">Neste </w:delText>
        </w:r>
      </w:del>
      <w:del w:id="39" w:author="Vincentius Mario PURNAMA" w:date="2020-08-25T14:20:00Z">
        <w:r w:rsidR="002C0BF0" w:rsidRPr="002C0BF0" w:rsidDel="002305DF">
          <w:rPr>
            <w:lang w:eastAsia="zh-HK"/>
          </w:rPr>
          <w:delText>Singapore Expansion</w:delText>
        </w:r>
      </w:del>
      <w:del w:id="40" w:author="Vincentius Mario PURNAMA" w:date="2020-08-25T16:14:00Z">
        <w:r w:rsidR="002C0BF0" w:rsidRPr="002C0BF0" w:rsidDel="00EF206C">
          <w:rPr>
            <w:lang w:eastAsia="zh-HK"/>
          </w:rPr>
          <w:delText xml:space="preserve"> Project</w:delText>
        </w:r>
        <w:r w:rsidR="002C0BF0" w:rsidDel="00EF206C">
          <w:rPr>
            <w:lang w:eastAsia="zh-HK"/>
          </w:rPr>
          <w:delText>.</w:delText>
        </w:r>
      </w:del>
    </w:p>
    <w:p w14:paraId="544229F1" w14:textId="665E163B" w:rsidR="002C0BF0" w:rsidRDefault="002C0BF0" w:rsidP="00EF206C">
      <w:pPr>
        <w:ind w:leftChars="0" w:left="0"/>
        <w:jc w:val="both"/>
        <w:rPr>
          <w:ins w:id="41" w:author="Vincentius Mario PURNAMA" w:date="2020-08-25T16:07:00Z"/>
          <w:lang w:eastAsia="zh-HK"/>
        </w:rPr>
      </w:pPr>
    </w:p>
    <w:p w14:paraId="6D9A9CB9" w14:textId="285D9355" w:rsidR="00412236" w:rsidRDefault="00412236" w:rsidP="00412236">
      <w:pPr>
        <w:ind w:left="708"/>
        <w:jc w:val="both"/>
        <w:rPr>
          <w:ins w:id="42" w:author="Vincentius Mario PURNAMA" w:date="2020-08-25T16:07:00Z"/>
          <w:lang w:eastAsia="zh-HK"/>
        </w:rPr>
      </w:pPr>
      <w:ins w:id="43" w:author="Vincentius Mario PURNAMA" w:date="2020-08-25T16:07:00Z">
        <w:r>
          <w:rPr>
            <w:lang w:eastAsia="zh-HK"/>
          </w:rPr>
          <w:t xml:space="preserve">Technip has </w:t>
        </w:r>
        <w:r w:rsidRPr="00B64DB8">
          <w:rPr>
            <w:lang w:eastAsia="zh-HK"/>
          </w:rPr>
          <w:t xml:space="preserve">invited IRESC to submit a proposal for </w:t>
        </w:r>
        <w:r w:rsidRPr="00B64DB8">
          <w:rPr>
            <w:rFonts w:hint="eastAsia"/>
            <w:lang w:eastAsia="zh-HK"/>
          </w:rPr>
          <w:t>undertaking the</w:t>
        </w:r>
        <w:r w:rsidRPr="00B64DB8">
          <w:rPr>
            <w:lang w:eastAsia="zh-HK"/>
          </w:rPr>
          <w:t xml:space="preserve"> </w:t>
        </w:r>
        <w:r>
          <w:rPr>
            <w:lang w:eastAsia="zh-HK"/>
          </w:rPr>
          <w:t xml:space="preserve">HAZOP and LOPA Review studies for the </w:t>
        </w:r>
        <w:r w:rsidRPr="002C0BF0">
          <w:rPr>
            <w:lang w:eastAsia="zh-HK"/>
          </w:rPr>
          <w:t xml:space="preserve">Neste </w:t>
        </w:r>
        <w:r>
          <w:rPr>
            <w:lang w:eastAsia="zh-HK"/>
          </w:rPr>
          <w:t>Rotterdam Site Development Project.</w:t>
        </w:r>
      </w:ins>
    </w:p>
    <w:p w14:paraId="4287C4ED" w14:textId="77777777" w:rsidR="00412236" w:rsidRDefault="00412236" w:rsidP="004860E6">
      <w:pPr>
        <w:ind w:left="708"/>
        <w:jc w:val="both"/>
        <w:rPr>
          <w:lang w:eastAsia="zh-HK"/>
        </w:rPr>
      </w:pPr>
    </w:p>
    <w:p w14:paraId="022B3D2A" w14:textId="50619A04" w:rsidR="00787D86" w:rsidRPr="0094718A" w:rsidRDefault="00787D86" w:rsidP="004860E6">
      <w:pPr>
        <w:ind w:left="708"/>
        <w:jc w:val="both"/>
        <w:rPr>
          <w:lang w:eastAsia="zh-HK"/>
        </w:rPr>
      </w:pPr>
      <w:r w:rsidRPr="00787D86">
        <w:rPr>
          <w:lang w:eastAsia="zh-HK"/>
        </w:rPr>
        <w:t xml:space="preserve">This proposal presents the scope of work, study approach, company experience, </w:t>
      </w:r>
      <w:r w:rsidR="001F56A2" w:rsidRPr="00787D86">
        <w:rPr>
          <w:lang w:eastAsia="zh-HK"/>
        </w:rPr>
        <w:t>and proposed</w:t>
      </w:r>
      <w:r w:rsidRPr="00787D86">
        <w:rPr>
          <w:lang w:eastAsia="zh-HK"/>
        </w:rPr>
        <w:t xml:space="preserve"> team for the services to be provided by IRESC.</w:t>
      </w:r>
    </w:p>
    <w:bookmarkEnd w:id="28"/>
    <w:bookmarkEnd w:id="29"/>
    <w:p w14:paraId="4DAD3DC4" w14:textId="77777777" w:rsidR="00D704F0" w:rsidRPr="00CE3DF1" w:rsidRDefault="00D704F0" w:rsidP="007230FF">
      <w:pPr>
        <w:pStyle w:val="Heading1"/>
        <w:ind w:left="709" w:hanging="709"/>
        <w:jc w:val="both"/>
      </w:pPr>
      <w:r w:rsidRPr="00CE3DF1">
        <w:t>Scope of Work</w:t>
      </w:r>
    </w:p>
    <w:p w14:paraId="242FBE01" w14:textId="77777777" w:rsidR="00EF206C" w:rsidRDefault="00EF206C" w:rsidP="00EF206C">
      <w:pPr>
        <w:ind w:left="708"/>
        <w:jc w:val="both"/>
        <w:rPr>
          <w:ins w:id="44" w:author="Vincentius Mario PURNAMA" w:date="2020-08-25T16:14:00Z"/>
          <w:lang w:eastAsia="zh-HK"/>
        </w:rPr>
      </w:pPr>
      <w:bookmarkStart w:id="45" w:name="OLE_LINK54"/>
      <w:bookmarkStart w:id="46" w:name="OLE_LINK55"/>
      <w:ins w:id="47" w:author="Vincentius Mario PURNAMA" w:date="2020-08-25T16:14:00Z">
        <w:r>
          <w:rPr>
            <w:lang w:eastAsia="zh-HK"/>
          </w:rPr>
          <w:t>According to Neste plan, overall project implementation strategy may be split in phases. The first phase will consist of a Project entailing two parallel (sub)projects, which have the following objectives:</w:t>
        </w:r>
      </w:ins>
    </w:p>
    <w:p w14:paraId="5698E05D" w14:textId="77777777" w:rsidR="00EF206C" w:rsidRDefault="00EF206C" w:rsidP="00960EB1">
      <w:pPr>
        <w:pStyle w:val="ListParagraph"/>
        <w:numPr>
          <w:ilvl w:val="0"/>
          <w:numId w:val="18"/>
        </w:numPr>
        <w:ind w:leftChars="0"/>
        <w:jc w:val="both"/>
        <w:rPr>
          <w:ins w:id="48" w:author="Vincentius Mario PURNAMA" w:date="2020-08-25T16:14:00Z"/>
          <w:rFonts w:hint="eastAsia"/>
          <w:lang w:eastAsia="zh-HK"/>
        </w:rPr>
      </w:pPr>
      <w:ins w:id="49" w:author="Vincentius Mario PURNAMA" w:date="2020-08-25T16:14:00Z">
        <w:r>
          <w:rPr>
            <w:rFonts w:hint="eastAsia"/>
            <w:lang w:eastAsia="zh-HK"/>
          </w:rPr>
          <w:t>JET, to implement RJF production in existing NEXBTL</w:t>
        </w:r>
      </w:ins>
    </w:p>
    <w:p w14:paraId="41E42BDF" w14:textId="77777777" w:rsidR="00EF206C" w:rsidRDefault="00EF206C" w:rsidP="00960EB1">
      <w:pPr>
        <w:pStyle w:val="ListParagraph"/>
        <w:numPr>
          <w:ilvl w:val="0"/>
          <w:numId w:val="18"/>
        </w:numPr>
        <w:ind w:leftChars="0"/>
        <w:jc w:val="both"/>
        <w:rPr>
          <w:ins w:id="50" w:author="Vincentius Mario PURNAMA" w:date="2020-08-25T16:14:00Z"/>
          <w:lang w:eastAsia="zh-HK"/>
        </w:rPr>
      </w:pPr>
      <w:ins w:id="51" w:author="Vincentius Mario PURNAMA" w:date="2020-08-25T16:14:00Z">
        <w:r>
          <w:rPr>
            <w:rFonts w:hint="eastAsia"/>
            <w:lang w:eastAsia="zh-HK"/>
          </w:rPr>
          <w:t>IP,</w:t>
        </w:r>
        <w:r>
          <w:rPr>
            <w:lang w:eastAsia="zh-HK"/>
          </w:rPr>
          <w:t xml:space="preserve"> </w:t>
        </w:r>
        <w:r>
          <w:rPr>
            <w:rFonts w:hint="eastAsia"/>
            <w:lang w:eastAsia="zh-HK"/>
          </w:rPr>
          <w:t>to</w:t>
        </w:r>
        <w:r>
          <w:rPr>
            <w:lang w:eastAsia="zh-HK"/>
          </w:rPr>
          <w:t xml:space="preserve"> </w:t>
        </w:r>
        <w:r>
          <w:rPr>
            <w:rFonts w:hint="eastAsia"/>
            <w:lang w:eastAsia="zh-HK"/>
          </w:rPr>
          <w:t>meet</w:t>
        </w:r>
        <w:r>
          <w:rPr>
            <w:lang w:eastAsia="zh-HK"/>
          </w:rPr>
          <w:t xml:space="preserve"> </w:t>
        </w:r>
        <w:r>
          <w:rPr>
            <w:rFonts w:hint="eastAsia"/>
            <w:lang w:eastAsia="zh-HK"/>
          </w:rPr>
          <w:t>requirement</w:t>
        </w:r>
        <w:r>
          <w:rPr>
            <w:lang w:eastAsia="zh-HK"/>
          </w:rPr>
          <w:t xml:space="preserve"> </w:t>
        </w:r>
        <w:r>
          <w:rPr>
            <w:rFonts w:hint="eastAsia"/>
            <w:lang w:eastAsia="zh-HK"/>
          </w:rPr>
          <w:t>for</w:t>
        </w:r>
        <w:r>
          <w:rPr>
            <w:lang w:eastAsia="zh-HK"/>
          </w:rPr>
          <w:t xml:space="preserve"> </w:t>
        </w:r>
        <w:proofErr w:type="gramStart"/>
        <w:r>
          <w:rPr>
            <w:rFonts w:hint="eastAsia"/>
            <w:lang w:eastAsia="zh-HK"/>
          </w:rPr>
          <w:t>waste</w:t>
        </w:r>
        <w:r>
          <w:rPr>
            <w:lang w:eastAsia="zh-HK"/>
          </w:rPr>
          <w:t xml:space="preserve"> </w:t>
        </w:r>
        <w:r>
          <w:rPr>
            <w:rFonts w:hint="eastAsia"/>
            <w:lang w:eastAsia="zh-HK"/>
          </w:rPr>
          <w:t>water</w:t>
        </w:r>
        <w:proofErr w:type="gramEnd"/>
        <w:r>
          <w:rPr>
            <w:lang w:eastAsia="zh-HK"/>
          </w:rPr>
          <w:t xml:space="preserve"> </w:t>
        </w:r>
        <w:r>
          <w:rPr>
            <w:rFonts w:hint="eastAsia"/>
            <w:lang w:eastAsia="zh-HK"/>
          </w:rPr>
          <w:t>discharge</w:t>
        </w:r>
        <w:r>
          <w:rPr>
            <w:lang w:eastAsia="zh-HK"/>
          </w:rPr>
          <w:t xml:space="preserve"> </w:t>
        </w:r>
        <w:r>
          <w:rPr>
            <w:rFonts w:hint="eastAsia"/>
            <w:lang w:eastAsia="zh-HK"/>
          </w:rPr>
          <w:t>when</w:t>
        </w:r>
        <w:r>
          <w:rPr>
            <w:lang w:eastAsia="zh-HK"/>
          </w:rPr>
          <w:t xml:space="preserve"> </w:t>
        </w:r>
        <w:r>
          <w:rPr>
            <w:rFonts w:hint="eastAsia"/>
            <w:lang w:eastAsia="zh-HK"/>
          </w:rPr>
          <w:t>running at desired plant</w:t>
        </w:r>
        <w:r>
          <w:rPr>
            <w:lang w:eastAsia="zh-HK"/>
          </w:rPr>
          <w:t xml:space="preserve"> capacity using high nitrogen feedstocks.</w:t>
        </w:r>
      </w:ins>
    </w:p>
    <w:p w14:paraId="6973ECEA" w14:textId="3AD8912C" w:rsidR="00EF206C" w:rsidRDefault="00EF206C" w:rsidP="00EF206C">
      <w:pPr>
        <w:ind w:left="708"/>
        <w:jc w:val="both"/>
        <w:rPr>
          <w:ins w:id="52" w:author="Vincentius Mario PURNAMA" w:date="2020-08-25T16:14:00Z"/>
          <w:lang w:eastAsia="zh-HK"/>
        </w:rPr>
      </w:pPr>
      <w:ins w:id="53" w:author="Vincentius Mario PURNAMA" w:date="2020-08-25T16:14:00Z">
        <w:r>
          <w:rPr>
            <w:lang w:eastAsia="zh-HK"/>
          </w:rPr>
          <w:t>The Definition phase of Rotterdam Site Development Project is commencing with the Definition services associated to the JET project whose Feasibility activities have been completed at end of June 2020 while Definition Phase of IP project is expected to start on early September 2020.</w:t>
        </w:r>
      </w:ins>
    </w:p>
    <w:p w14:paraId="1F65EC87" w14:textId="5437A8B7" w:rsidR="00EF206C" w:rsidRDefault="00F33EF7" w:rsidP="00AE0380">
      <w:pPr>
        <w:spacing w:after="0"/>
        <w:ind w:left="708"/>
        <w:jc w:val="both"/>
        <w:rPr>
          <w:ins w:id="54" w:author="Vincentius Mario PURNAMA" w:date="2020-08-25T16:14:00Z"/>
          <w:lang w:eastAsia="zh-HK"/>
        </w:rPr>
      </w:pPr>
      <w:ins w:id="55" w:author="Vincentius Mario PURNAMA" w:date="2020-08-25T16:31:00Z">
        <w:r>
          <w:rPr>
            <w:lang w:eastAsia="zh-HK"/>
          </w:rPr>
          <w:t xml:space="preserve"> </w:t>
        </w:r>
      </w:ins>
    </w:p>
    <w:p w14:paraId="5BF0832D" w14:textId="069AECE9" w:rsidR="00AE0380" w:rsidRDefault="00AE0380" w:rsidP="00AE0380">
      <w:pPr>
        <w:spacing w:after="0"/>
        <w:ind w:left="708"/>
        <w:jc w:val="both"/>
        <w:rPr>
          <w:ins w:id="56" w:author="Vincentius Mario PURNAMA" w:date="2020-08-25T14:38:00Z"/>
          <w:lang w:eastAsia="zh-HK"/>
        </w:rPr>
      </w:pPr>
      <w:r w:rsidRPr="00E22EB3">
        <w:rPr>
          <w:lang w:eastAsia="zh-HK"/>
        </w:rPr>
        <w:t xml:space="preserve">IRESC scope of work will include </w:t>
      </w:r>
      <w:r>
        <w:rPr>
          <w:lang w:eastAsia="zh-HK"/>
        </w:rPr>
        <w:t xml:space="preserve">performing </w:t>
      </w:r>
      <w:r w:rsidR="002C0BF0">
        <w:rPr>
          <w:lang w:eastAsia="zh-HK"/>
        </w:rPr>
        <w:t xml:space="preserve">HAZOP and LOPA </w:t>
      </w:r>
      <w:del w:id="57" w:author="Anurag Mishra" w:date="2018-05-18T11:52:00Z">
        <w:r w:rsidR="002C0BF0" w:rsidDel="00C10CAF">
          <w:rPr>
            <w:lang w:eastAsia="zh-HK"/>
          </w:rPr>
          <w:delText>R</w:delText>
        </w:r>
      </w:del>
      <w:del w:id="58" w:author="Anurag Mishra" w:date="2018-05-18T11:53:00Z">
        <w:r w:rsidR="002C0BF0" w:rsidDel="00C10CAF">
          <w:rPr>
            <w:lang w:eastAsia="zh-HK"/>
          </w:rPr>
          <w:delText>eview</w:delText>
        </w:r>
        <w:r w:rsidDel="00C10CAF">
          <w:rPr>
            <w:rFonts w:hint="eastAsia"/>
            <w:lang w:eastAsia="zh-HK"/>
          </w:rPr>
          <w:delText xml:space="preserve"> </w:delText>
        </w:r>
      </w:del>
      <w:r>
        <w:rPr>
          <w:rFonts w:hint="eastAsia"/>
          <w:lang w:eastAsia="zh-HK"/>
        </w:rPr>
        <w:t xml:space="preserve">studies for </w:t>
      </w:r>
      <w:r>
        <w:rPr>
          <w:lang w:eastAsia="zh-HK"/>
        </w:rPr>
        <w:t>the</w:t>
      </w:r>
      <w:r w:rsidR="002C0BF0">
        <w:rPr>
          <w:lang w:eastAsia="zh-HK"/>
        </w:rPr>
        <w:t xml:space="preserve"> following units</w:t>
      </w:r>
      <w:ins w:id="59" w:author="Vincentius Mario PURNAMA" w:date="2020-08-25T16:43:00Z">
        <w:r w:rsidR="00906766">
          <w:rPr>
            <w:lang w:eastAsia="zh-HK"/>
          </w:rPr>
          <w:t xml:space="preserve"> in </w:t>
        </w:r>
      </w:ins>
      <w:ins w:id="60" w:author="Vincentius Mario PURNAMA" w:date="2020-08-25T16:44:00Z">
        <w:r w:rsidR="00906766">
          <w:rPr>
            <w:lang w:eastAsia="zh-HK"/>
          </w:rPr>
          <w:t>both Jet Project and Infrastructure Project (IP)</w:t>
        </w:r>
      </w:ins>
      <w:ins w:id="61" w:author="Vincentius Mario PURNAMA" w:date="2020-08-25T14:34:00Z">
        <w:r w:rsidR="00796B4E">
          <w:rPr>
            <w:lang w:eastAsia="zh-HK"/>
          </w:rPr>
          <w:t xml:space="preserve"> </w:t>
        </w:r>
      </w:ins>
      <w:del w:id="62" w:author="Vincentius Mario PURNAMA" w:date="2020-08-25T14:37:00Z">
        <w:r w:rsidR="002C0BF0" w:rsidDel="002627B3">
          <w:rPr>
            <w:lang w:eastAsia="zh-HK"/>
          </w:rPr>
          <w:delText xml:space="preserve"> </w:delText>
        </w:r>
      </w:del>
      <w:r w:rsidR="002C0BF0">
        <w:rPr>
          <w:lang w:eastAsia="zh-HK"/>
        </w:rPr>
        <w:t>of</w:t>
      </w:r>
      <w:r w:rsidR="002C0BF0" w:rsidRPr="002C0BF0">
        <w:rPr>
          <w:lang w:eastAsia="zh-HK"/>
        </w:rPr>
        <w:t xml:space="preserve"> Neste </w:t>
      </w:r>
      <w:del w:id="63" w:author="Vincentius Mario PURNAMA" w:date="2020-08-25T14:24:00Z">
        <w:r w:rsidR="002C0BF0" w:rsidRPr="002C0BF0" w:rsidDel="00103614">
          <w:rPr>
            <w:lang w:eastAsia="zh-HK"/>
          </w:rPr>
          <w:delText>Singapore Expansion</w:delText>
        </w:r>
      </w:del>
      <w:ins w:id="64" w:author="Vincentius Mario PURNAMA" w:date="2020-08-25T14:24:00Z">
        <w:r w:rsidR="00103614">
          <w:rPr>
            <w:lang w:eastAsia="zh-HK"/>
          </w:rPr>
          <w:t>Rotterdam Site Development</w:t>
        </w:r>
      </w:ins>
      <w:r w:rsidR="002C0BF0" w:rsidRPr="002C0BF0">
        <w:rPr>
          <w:lang w:eastAsia="zh-HK"/>
        </w:rPr>
        <w:t xml:space="preserve"> Project</w:t>
      </w:r>
      <w:r w:rsidRPr="00E00A96">
        <w:rPr>
          <w:lang w:eastAsia="zh-HK"/>
        </w:rPr>
        <w:t>:</w:t>
      </w:r>
    </w:p>
    <w:p w14:paraId="09635685" w14:textId="007F6058" w:rsidR="002627B3" w:rsidRDefault="002627B3" w:rsidP="00AE0380">
      <w:pPr>
        <w:spacing w:after="0"/>
        <w:ind w:left="708"/>
        <w:jc w:val="both"/>
        <w:rPr>
          <w:ins w:id="65" w:author="Vincentius Mario PURNAMA" w:date="2020-08-25T16:44:00Z"/>
          <w:lang w:eastAsia="zh-HK"/>
        </w:rPr>
      </w:pPr>
    </w:p>
    <w:p w14:paraId="319FBE33" w14:textId="59C38AAE" w:rsidR="00906766" w:rsidRPr="00906766" w:rsidRDefault="00906766" w:rsidP="00AE0380">
      <w:pPr>
        <w:spacing w:after="0"/>
        <w:ind w:left="708"/>
        <w:jc w:val="both"/>
        <w:rPr>
          <w:u w:val="single"/>
          <w:lang w:eastAsia="zh-HK"/>
        </w:rPr>
      </w:pPr>
      <w:ins w:id="66" w:author="Vincentius Mario PURNAMA" w:date="2020-08-25T16:44:00Z">
        <w:r w:rsidRPr="00906766">
          <w:rPr>
            <w:u w:val="single"/>
            <w:lang w:eastAsia="zh-HK"/>
          </w:rPr>
          <w:t>For JET:</w:t>
        </w:r>
      </w:ins>
    </w:p>
    <w:p w14:paraId="34E5322F" w14:textId="1566FB38" w:rsidR="00AE0380" w:rsidDel="00BD39B2" w:rsidRDefault="00AE0380" w:rsidP="00960EB1">
      <w:pPr>
        <w:numPr>
          <w:ilvl w:val="0"/>
          <w:numId w:val="19"/>
        </w:numPr>
        <w:spacing w:after="0"/>
        <w:ind w:leftChars="0" w:left="1080"/>
        <w:jc w:val="both"/>
        <w:rPr>
          <w:del w:id="67" w:author="Vincentius Mario PURNAMA" w:date="2020-08-25T14:42:00Z"/>
          <w:lang w:eastAsia="zh-HK"/>
        </w:rPr>
      </w:pPr>
    </w:p>
    <w:p w14:paraId="57C310EF" w14:textId="5E5E874A" w:rsidR="00AE0380" w:rsidRDefault="000E0B8E" w:rsidP="00960EB1">
      <w:pPr>
        <w:pStyle w:val="ListParagraph"/>
        <w:numPr>
          <w:ilvl w:val="0"/>
          <w:numId w:val="19"/>
        </w:numPr>
        <w:ind w:leftChars="0" w:left="1080"/>
        <w:rPr>
          <w:lang w:eastAsia="zh-HK"/>
        </w:rPr>
      </w:pPr>
      <w:del w:id="68" w:author="Vincentius Mario PURNAMA" w:date="2020-08-25T14:27:00Z">
        <w:r w:rsidDel="00103614">
          <w:rPr>
            <w:lang w:eastAsia="zh-HK"/>
          </w:rPr>
          <w:delText>Heat Treatment</w:delText>
        </w:r>
        <w:r w:rsidR="006A13E4" w:rsidDel="00103614">
          <w:rPr>
            <w:lang w:eastAsia="zh-HK"/>
          </w:rPr>
          <w:delText xml:space="preserve"> Unit (HTU)</w:delText>
        </w:r>
      </w:del>
      <w:ins w:id="69" w:author="Vincentius Mario PURNAMA" w:date="2020-08-25T16:52:00Z">
        <w:r w:rsidR="00455D27">
          <w:rPr>
            <w:lang w:eastAsia="zh-HK"/>
          </w:rPr>
          <w:t>A</w:t>
        </w:r>
      </w:ins>
      <w:ins w:id="70" w:author="Vincentius Mario PURNAMA" w:date="2020-08-25T16:53:00Z">
        <w:r w:rsidR="00455D27">
          <w:rPr>
            <w:lang w:eastAsia="zh-HK"/>
          </w:rPr>
          <w:t xml:space="preserve"> new sect</w:t>
        </w:r>
      </w:ins>
      <w:ins w:id="71" w:author="Vincentius Mario PURNAMA" w:date="2020-08-25T16:59:00Z">
        <w:r w:rsidR="005D107C">
          <w:rPr>
            <w:lang w:eastAsia="zh-HK"/>
          </w:rPr>
          <w:t>ion (Unit 20) to produce</w:t>
        </w:r>
      </w:ins>
      <w:ins w:id="72" w:author="Vincentius Mario PURNAMA" w:date="2020-08-25T17:11:00Z">
        <w:r w:rsidR="005D107C">
          <w:rPr>
            <w:lang w:eastAsia="zh-HK"/>
          </w:rPr>
          <w:t xml:space="preserve"> RJF </w:t>
        </w:r>
      </w:ins>
      <w:ins w:id="73" w:author="Vincentius Mario PURNAMA" w:date="2020-08-25T17:12:00Z">
        <w:r w:rsidR="005D107C" w:rsidRPr="005D107C">
          <w:rPr>
            <w:lang w:eastAsia="zh-HK"/>
          </w:rPr>
          <w:t xml:space="preserve">from </w:t>
        </w:r>
        <w:proofErr w:type="spellStart"/>
        <w:r w:rsidR="005D107C" w:rsidRPr="005D107C">
          <w:rPr>
            <w:lang w:eastAsia="zh-HK"/>
          </w:rPr>
          <w:t>RDiesel</w:t>
        </w:r>
        <w:proofErr w:type="spellEnd"/>
        <w:r w:rsidR="005D107C" w:rsidRPr="005D107C">
          <w:rPr>
            <w:lang w:eastAsia="zh-HK"/>
          </w:rPr>
          <w:t xml:space="preserve"> in existing NEXBTL unit</w:t>
        </w:r>
      </w:ins>
      <w:del w:id="74" w:author="Vincentius Mario PURNAMA" w:date="2020-08-25T16:52:00Z">
        <w:r w:rsidR="0048451B" w:rsidDel="00455D27">
          <w:rPr>
            <w:lang w:eastAsia="zh-HK"/>
          </w:rPr>
          <w:delText xml:space="preserve"> (Unit </w:delText>
        </w:r>
      </w:del>
      <w:del w:id="75" w:author="Vincentius Mario PURNAMA" w:date="2020-08-25T14:29:00Z">
        <w:r w:rsidR="0048451B" w:rsidDel="00103614">
          <w:rPr>
            <w:lang w:eastAsia="zh-HK"/>
          </w:rPr>
          <w:delText>11</w:delText>
        </w:r>
      </w:del>
      <w:del w:id="76" w:author="Vincentius Mario PURNAMA" w:date="2020-08-25T16:52:00Z">
        <w:r w:rsidR="0048451B" w:rsidDel="00455D27">
          <w:rPr>
            <w:lang w:eastAsia="zh-HK"/>
          </w:rPr>
          <w:delText>)</w:delText>
        </w:r>
      </w:del>
      <w:r w:rsidR="00AE0380" w:rsidRPr="007B1F91">
        <w:rPr>
          <w:rFonts w:hint="eastAsia"/>
          <w:lang w:eastAsia="zh-HK"/>
        </w:rPr>
        <w:t>;</w:t>
      </w:r>
    </w:p>
    <w:p w14:paraId="1506A135" w14:textId="6EA90C4B" w:rsidR="000E0B8E" w:rsidRDefault="005D107C" w:rsidP="00960EB1">
      <w:pPr>
        <w:pStyle w:val="ListParagraph"/>
        <w:numPr>
          <w:ilvl w:val="0"/>
          <w:numId w:val="19"/>
        </w:numPr>
        <w:ind w:leftChars="0" w:left="1080"/>
        <w:jc w:val="both"/>
        <w:rPr>
          <w:lang w:eastAsia="zh-HK"/>
        </w:rPr>
      </w:pPr>
      <w:ins w:id="77" w:author="Vincentius Mario PURNAMA" w:date="2020-08-25T17:13:00Z">
        <w:r>
          <w:rPr>
            <w:lang w:eastAsia="zh-HK"/>
          </w:rPr>
          <w:t xml:space="preserve">New </w:t>
        </w:r>
      </w:ins>
      <w:del w:id="78" w:author="Vincentius Mario PURNAMA" w:date="2020-08-25T14:30:00Z">
        <w:r w:rsidR="000E0B8E" w:rsidDel="006F7EAF">
          <w:rPr>
            <w:lang w:eastAsia="zh-HK"/>
          </w:rPr>
          <w:delText>Pre-treatment Unit</w:delText>
        </w:r>
        <w:r w:rsidR="0048451B" w:rsidDel="006F7EAF">
          <w:rPr>
            <w:lang w:eastAsia="zh-HK"/>
          </w:rPr>
          <w:delText xml:space="preserve"> (Unit 12)</w:delText>
        </w:r>
      </w:del>
      <w:ins w:id="79" w:author="Vincentius Mario PURNAMA" w:date="2020-08-25T14:32:00Z">
        <w:r w:rsidR="006F7EAF">
          <w:rPr>
            <w:lang w:eastAsia="zh-HK"/>
          </w:rPr>
          <w:t>Hot</w:t>
        </w:r>
      </w:ins>
      <w:ins w:id="80" w:author="Vincentius Mario PURNAMA" w:date="2020-08-25T14:30:00Z">
        <w:r w:rsidR="006F7EAF">
          <w:rPr>
            <w:lang w:eastAsia="zh-HK"/>
          </w:rPr>
          <w:t xml:space="preserve"> </w:t>
        </w:r>
      </w:ins>
      <w:ins w:id="81" w:author="Vincentius Mario PURNAMA" w:date="2020-08-25T17:13:00Z">
        <w:r>
          <w:rPr>
            <w:lang w:eastAsia="zh-HK"/>
          </w:rPr>
          <w:t>Oil Furnace (Unit 55 – 56);</w:t>
        </w:r>
      </w:ins>
      <w:del w:id="82" w:author="Vincentius Mario PURNAMA" w:date="2020-08-25T17:13:00Z">
        <w:r w:rsidR="000E0B8E" w:rsidDel="005D107C">
          <w:rPr>
            <w:lang w:eastAsia="zh-HK"/>
          </w:rPr>
          <w:delText>;</w:delText>
        </w:r>
      </w:del>
    </w:p>
    <w:p w14:paraId="27EEAB69" w14:textId="26EC803B" w:rsidR="000E0B8E" w:rsidRDefault="000E0B8E" w:rsidP="00960EB1">
      <w:pPr>
        <w:pStyle w:val="ListParagraph"/>
        <w:numPr>
          <w:ilvl w:val="0"/>
          <w:numId w:val="19"/>
        </w:numPr>
        <w:ind w:leftChars="0" w:left="1080"/>
        <w:rPr>
          <w:lang w:eastAsia="zh-HK"/>
        </w:rPr>
      </w:pPr>
      <w:del w:id="83" w:author="Vincentius Mario PURNAMA" w:date="2020-08-25T14:31:00Z">
        <w:r w:rsidDel="006F7EAF">
          <w:rPr>
            <w:lang w:eastAsia="zh-HK"/>
          </w:rPr>
          <w:delText>Amine Recovery</w:delText>
        </w:r>
        <w:r w:rsidR="006A13E4" w:rsidDel="006F7EAF">
          <w:rPr>
            <w:lang w:eastAsia="zh-HK"/>
          </w:rPr>
          <w:delText xml:space="preserve"> Unit (ARU)</w:delText>
        </w:r>
        <w:r w:rsidDel="006F7EAF">
          <w:rPr>
            <w:lang w:eastAsia="zh-HK"/>
          </w:rPr>
          <w:delText>, Sour Water Stripper</w:delText>
        </w:r>
        <w:r w:rsidR="006A13E4" w:rsidDel="006F7EAF">
          <w:rPr>
            <w:lang w:eastAsia="zh-HK"/>
          </w:rPr>
          <w:delText xml:space="preserve"> (SWS)</w:delText>
        </w:r>
        <w:r w:rsidDel="006F7EAF">
          <w:rPr>
            <w:lang w:eastAsia="zh-HK"/>
          </w:rPr>
          <w:delText>, Hydrocarbon section of NEXBTL</w:delText>
        </w:r>
        <w:r w:rsidR="0048451B" w:rsidDel="006F7EAF">
          <w:rPr>
            <w:lang w:eastAsia="zh-HK"/>
          </w:rPr>
          <w:delText xml:space="preserve"> (Unit 21</w:delText>
        </w:r>
      </w:del>
      <w:ins w:id="84" w:author="Vincentius Mario PURNAMA" w:date="2020-08-25T17:13:00Z">
        <w:r w:rsidR="005D107C" w:rsidRPr="005D107C">
          <w:rPr>
            <w:lang w:eastAsia="zh-HK"/>
          </w:rPr>
          <w:t>Two new storage tanks for RJF (Unit 4</w:t>
        </w:r>
      </w:ins>
      <w:ins w:id="85" w:author="Vincentius Mario PURNAMA" w:date="2020-08-25T17:19:00Z">
        <w:r w:rsidR="004B6C39">
          <w:rPr>
            <w:lang w:eastAsia="zh-HK"/>
          </w:rPr>
          <w:t>0</w:t>
        </w:r>
      </w:ins>
      <w:ins w:id="86" w:author="Vincentius Mario PURNAMA" w:date="2020-08-25T17:13:00Z">
        <w:r w:rsidR="005D107C" w:rsidRPr="005D107C">
          <w:rPr>
            <w:lang w:eastAsia="zh-HK"/>
          </w:rPr>
          <w:t>)</w:t>
        </w:r>
      </w:ins>
      <w:del w:id="87" w:author="Vincentius Mario PURNAMA" w:date="2020-08-25T14:31:00Z">
        <w:r w:rsidR="0048451B" w:rsidDel="006F7EAF">
          <w:rPr>
            <w:lang w:eastAsia="zh-HK"/>
          </w:rPr>
          <w:delText>)</w:delText>
        </w:r>
      </w:del>
      <w:r>
        <w:rPr>
          <w:lang w:eastAsia="zh-HK"/>
        </w:rPr>
        <w:t>;</w:t>
      </w:r>
    </w:p>
    <w:p w14:paraId="75881C7C" w14:textId="0F221FD9" w:rsidR="000E0B8E" w:rsidRDefault="000E0B8E" w:rsidP="00960EB1">
      <w:pPr>
        <w:pStyle w:val="ListParagraph"/>
        <w:numPr>
          <w:ilvl w:val="0"/>
          <w:numId w:val="19"/>
        </w:numPr>
        <w:ind w:leftChars="0" w:left="1080"/>
        <w:jc w:val="both"/>
        <w:rPr>
          <w:lang w:eastAsia="zh-HK"/>
        </w:rPr>
      </w:pPr>
      <w:del w:id="88" w:author="Vincentius Mario PURNAMA" w:date="2020-08-25T14:31:00Z">
        <w:r w:rsidDel="006F7EAF">
          <w:rPr>
            <w:lang w:eastAsia="zh-HK"/>
          </w:rPr>
          <w:delText>Storage</w:delText>
        </w:r>
        <w:r w:rsidR="0048451B" w:rsidDel="006F7EAF">
          <w:rPr>
            <w:lang w:eastAsia="zh-HK"/>
          </w:rPr>
          <w:delText xml:space="preserve"> (Unit </w:delText>
        </w:r>
      </w:del>
      <w:ins w:id="89" w:author="Anurag Mishra" w:date="2018-05-18T17:52:00Z">
        <w:del w:id="90" w:author="Vincentius Mario PURNAMA" w:date="2020-08-25T14:31:00Z">
          <w:r w:rsidR="0055537C" w:rsidDel="006F7EAF">
            <w:rPr>
              <w:lang w:eastAsia="zh-HK"/>
            </w:rPr>
            <w:delText>40-</w:delText>
          </w:r>
        </w:del>
      </w:ins>
      <w:del w:id="91" w:author="Vincentius Mario PURNAMA" w:date="2020-08-25T14:31:00Z">
        <w:r w:rsidR="0048451B" w:rsidDel="006F7EAF">
          <w:rPr>
            <w:lang w:eastAsia="zh-HK"/>
          </w:rPr>
          <w:delText>42)</w:delText>
        </w:r>
      </w:del>
      <w:ins w:id="92" w:author="Vincentius Mario PURNAMA" w:date="2020-08-25T17:14:00Z">
        <w:r w:rsidR="00C5618D">
          <w:rPr>
            <w:lang w:eastAsia="zh-HK"/>
          </w:rPr>
          <w:t>New l</w:t>
        </w:r>
      </w:ins>
      <w:ins w:id="93" w:author="Vincentius Mario PURNAMA" w:date="2020-08-25T14:31:00Z">
        <w:r w:rsidR="006F7EAF">
          <w:rPr>
            <w:lang w:eastAsia="zh-HK"/>
          </w:rPr>
          <w:t>oading ar</w:t>
        </w:r>
      </w:ins>
      <w:ins w:id="94" w:author="Vincentius Mario PURNAMA" w:date="2020-08-25T14:32:00Z">
        <w:r w:rsidR="006F7EAF">
          <w:rPr>
            <w:lang w:eastAsia="zh-HK"/>
          </w:rPr>
          <w:t>ms at jetty for RJF loading (Unit 46)</w:t>
        </w:r>
      </w:ins>
      <w:r>
        <w:rPr>
          <w:lang w:eastAsia="zh-HK"/>
        </w:rPr>
        <w:t xml:space="preserve">; </w:t>
      </w:r>
      <w:ins w:id="95" w:author="Vincentius Mario PURNAMA" w:date="2020-08-25T16:45:00Z">
        <w:r w:rsidR="00906766">
          <w:rPr>
            <w:lang w:eastAsia="zh-HK"/>
          </w:rPr>
          <w:t>and</w:t>
        </w:r>
      </w:ins>
      <w:del w:id="96" w:author="Vincentius Mario PURNAMA" w:date="2020-08-25T14:42:00Z">
        <w:r w:rsidDel="00BD39B2">
          <w:rPr>
            <w:lang w:eastAsia="zh-HK"/>
          </w:rPr>
          <w:delText xml:space="preserve">and </w:delText>
        </w:r>
      </w:del>
    </w:p>
    <w:p w14:paraId="5B32C02F" w14:textId="2D6B516B" w:rsidR="000E0B8E" w:rsidRDefault="006A13E4" w:rsidP="00960EB1">
      <w:pPr>
        <w:pStyle w:val="ListParagraph"/>
        <w:numPr>
          <w:ilvl w:val="0"/>
          <w:numId w:val="19"/>
        </w:numPr>
        <w:ind w:leftChars="0" w:left="1080"/>
        <w:jc w:val="both"/>
        <w:rPr>
          <w:ins w:id="97" w:author="Vincentius Mario PURNAMA" w:date="2020-08-25T16:44:00Z"/>
          <w:lang w:eastAsia="zh-HK"/>
        </w:rPr>
      </w:pPr>
      <w:del w:id="98" w:author="Vincentius Mario PURNAMA" w:date="2020-08-25T14:32:00Z">
        <w:r w:rsidDel="006F7EAF">
          <w:rPr>
            <w:lang w:eastAsia="zh-HK"/>
          </w:rPr>
          <w:delText xml:space="preserve">Utilities </w:delText>
        </w:r>
      </w:del>
      <w:ins w:id="99" w:author="Vincentius Mario PURNAMA" w:date="2020-08-25T14:32:00Z">
        <w:r w:rsidR="006F7EAF">
          <w:rPr>
            <w:lang w:eastAsia="zh-HK"/>
          </w:rPr>
          <w:t xml:space="preserve">Interconnection inside plant </w:t>
        </w:r>
      </w:ins>
      <w:r>
        <w:rPr>
          <w:lang w:eastAsia="zh-HK"/>
        </w:rPr>
        <w:t xml:space="preserve">(Unit </w:t>
      </w:r>
      <w:del w:id="100" w:author="Vincentius Mario PURNAMA" w:date="2020-08-25T14:32:00Z">
        <w:r w:rsidDel="006F7EAF">
          <w:rPr>
            <w:lang w:eastAsia="zh-HK"/>
          </w:rPr>
          <w:delText>50, 51, 52</w:delText>
        </w:r>
      </w:del>
      <w:ins w:id="101" w:author="Anurag Mishra" w:date="2018-05-18T17:52:00Z">
        <w:del w:id="102" w:author="Vincentius Mario PURNAMA" w:date="2020-08-25T14:32:00Z">
          <w:r w:rsidR="0055537C" w:rsidDel="006F7EAF">
            <w:rPr>
              <w:lang w:eastAsia="zh-HK"/>
            </w:rPr>
            <w:delText>,56</w:delText>
          </w:r>
        </w:del>
      </w:ins>
      <w:del w:id="103" w:author="Vincentius Mario PURNAMA" w:date="2020-08-25T14:32:00Z">
        <w:r w:rsidDel="006F7EAF">
          <w:rPr>
            <w:lang w:eastAsia="zh-HK"/>
          </w:rPr>
          <w:delText xml:space="preserve"> &amp; 66</w:delText>
        </w:r>
      </w:del>
      <w:ins w:id="104" w:author="Vincentius Mario PURNAMA" w:date="2020-08-25T14:32:00Z">
        <w:r w:rsidR="006F7EAF">
          <w:rPr>
            <w:lang w:eastAsia="zh-HK"/>
          </w:rPr>
          <w:t>80</w:t>
        </w:r>
      </w:ins>
      <w:r>
        <w:rPr>
          <w:lang w:eastAsia="zh-HK"/>
        </w:rPr>
        <w:t>)</w:t>
      </w:r>
      <w:ins w:id="105" w:author="Vincentius Mario PURNAMA" w:date="2020-08-25T14:43:00Z">
        <w:r w:rsidR="00BD39B2">
          <w:rPr>
            <w:lang w:eastAsia="zh-HK"/>
          </w:rPr>
          <w:t>;</w:t>
        </w:r>
      </w:ins>
      <w:del w:id="106" w:author="Vincentius Mario PURNAMA" w:date="2020-08-25T14:43:00Z">
        <w:r w:rsidR="000E0B8E" w:rsidDel="00BD39B2">
          <w:rPr>
            <w:lang w:eastAsia="zh-HK"/>
          </w:rPr>
          <w:delText>.</w:delText>
        </w:r>
      </w:del>
    </w:p>
    <w:p w14:paraId="19001C79" w14:textId="77777777" w:rsidR="00802300" w:rsidRDefault="00802300" w:rsidP="00906766">
      <w:pPr>
        <w:ind w:leftChars="0" w:left="708"/>
        <w:jc w:val="both"/>
        <w:rPr>
          <w:ins w:id="107" w:author="Vincentius Mario PURNAMA" w:date="2020-08-25T22:44:00Z"/>
          <w:u w:val="single"/>
          <w:lang w:eastAsia="zh-HK"/>
        </w:rPr>
      </w:pPr>
    </w:p>
    <w:p w14:paraId="24B639B8" w14:textId="77777777" w:rsidR="00802300" w:rsidRDefault="00802300" w:rsidP="00906766">
      <w:pPr>
        <w:ind w:leftChars="0" w:left="708"/>
        <w:jc w:val="both"/>
        <w:rPr>
          <w:ins w:id="108" w:author="Vincentius Mario PURNAMA" w:date="2020-08-25T22:44:00Z"/>
          <w:u w:val="single"/>
          <w:lang w:eastAsia="zh-HK"/>
        </w:rPr>
      </w:pPr>
    </w:p>
    <w:p w14:paraId="091F4F1D" w14:textId="34510EEC" w:rsidR="00906766" w:rsidRPr="00906766" w:rsidRDefault="00906766" w:rsidP="00906766">
      <w:pPr>
        <w:ind w:leftChars="0" w:left="708"/>
        <w:jc w:val="both"/>
        <w:rPr>
          <w:ins w:id="109" w:author="Vincentius Mario PURNAMA" w:date="2020-08-25T14:34:00Z"/>
          <w:u w:val="single"/>
          <w:lang w:eastAsia="zh-HK"/>
        </w:rPr>
      </w:pPr>
      <w:ins w:id="110" w:author="Vincentius Mario PURNAMA" w:date="2020-08-25T16:45:00Z">
        <w:r>
          <w:rPr>
            <w:u w:val="single"/>
            <w:lang w:eastAsia="zh-HK"/>
          </w:rPr>
          <w:lastRenderedPageBreak/>
          <w:t>For IP:</w:t>
        </w:r>
      </w:ins>
    </w:p>
    <w:p w14:paraId="2A2429FD" w14:textId="593E9734" w:rsidR="00796B4E" w:rsidRDefault="004B6C39" w:rsidP="00960EB1">
      <w:pPr>
        <w:pStyle w:val="ListParagraph"/>
        <w:numPr>
          <w:ilvl w:val="0"/>
          <w:numId w:val="20"/>
        </w:numPr>
        <w:ind w:leftChars="0" w:left="1080"/>
        <w:jc w:val="both"/>
        <w:rPr>
          <w:ins w:id="111" w:author="Vincentius Mario PURNAMA" w:date="2020-08-25T14:43:00Z"/>
          <w:lang w:eastAsia="zh-HK"/>
        </w:rPr>
      </w:pPr>
      <w:proofErr w:type="gramStart"/>
      <w:ins w:id="112" w:author="Vincentius Mario PURNAMA" w:date="2020-08-25T17:15:00Z">
        <w:r>
          <w:rPr>
            <w:lang w:eastAsia="zh-HK"/>
          </w:rPr>
          <w:t>Waste Water</w:t>
        </w:r>
        <w:proofErr w:type="gramEnd"/>
        <w:r>
          <w:rPr>
            <w:lang w:eastAsia="zh-HK"/>
          </w:rPr>
          <w:t xml:space="preserve"> (WW) buffer tank, new WW transfer pumps and filters to WW pipeline located in Interconnecting Corridor (before pigging facilities) </w:t>
        </w:r>
      </w:ins>
      <w:ins w:id="113" w:author="Vincentius Mario PURNAMA" w:date="2020-08-25T14:33:00Z">
        <w:r w:rsidR="00796B4E">
          <w:rPr>
            <w:lang w:eastAsia="zh-HK"/>
          </w:rPr>
          <w:t>(Unit 60)</w:t>
        </w:r>
      </w:ins>
      <w:ins w:id="114" w:author="Vincentius Mario PURNAMA" w:date="2020-08-25T14:43:00Z">
        <w:r w:rsidR="00BD39B2">
          <w:rPr>
            <w:lang w:eastAsia="zh-HK"/>
          </w:rPr>
          <w:t>;</w:t>
        </w:r>
      </w:ins>
    </w:p>
    <w:p w14:paraId="20B7858F" w14:textId="77777777" w:rsidR="004B6C39" w:rsidRDefault="00BD39B2" w:rsidP="00960EB1">
      <w:pPr>
        <w:pStyle w:val="ListParagraph"/>
        <w:numPr>
          <w:ilvl w:val="0"/>
          <w:numId w:val="20"/>
        </w:numPr>
        <w:ind w:leftChars="0" w:left="1080"/>
        <w:jc w:val="both"/>
        <w:rPr>
          <w:ins w:id="115" w:author="Vincentius Mario PURNAMA" w:date="2020-08-25T17:16:00Z"/>
          <w:lang w:eastAsia="zh-HK"/>
        </w:rPr>
      </w:pPr>
      <w:ins w:id="116" w:author="Vincentius Mario PURNAMA" w:date="2020-08-25T14:44:00Z">
        <w:r>
          <w:rPr>
            <w:lang w:eastAsia="zh-HK"/>
          </w:rPr>
          <w:t xml:space="preserve">New WWT (Unit 61) in </w:t>
        </w:r>
      </w:ins>
      <w:proofErr w:type="spellStart"/>
      <w:ins w:id="117" w:author="Vincentius Mario PURNAMA" w:date="2020-08-25T17:15:00Z">
        <w:r w:rsidR="004B6C39">
          <w:rPr>
            <w:lang w:eastAsia="zh-HK"/>
          </w:rPr>
          <w:t>Maasvlakte</w:t>
        </w:r>
        <w:proofErr w:type="spellEnd"/>
        <w:r w:rsidR="004B6C39">
          <w:rPr>
            <w:lang w:eastAsia="zh-HK"/>
          </w:rPr>
          <w:t xml:space="preserve"> New Area</w:t>
        </w:r>
      </w:ins>
      <w:ins w:id="118" w:author="Vincentius Mario PURNAMA" w:date="2020-08-25T14:44:00Z">
        <w:r>
          <w:rPr>
            <w:lang w:eastAsia="zh-HK"/>
          </w:rPr>
          <w:t xml:space="preserve"> (MNA)</w:t>
        </w:r>
      </w:ins>
      <w:ins w:id="119" w:author="Vincentius Mario PURNAMA" w:date="2020-08-25T17:16:00Z">
        <w:r w:rsidR="004B6C39">
          <w:rPr>
            <w:lang w:eastAsia="zh-HK"/>
          </w:rPr>
          <w:t>;</w:t>
        </w:r>
      </w:ins>
    </w:p>
    <w:p w14:paraId="73171B74" w14:textId="0BE278DD" w:rsidR="00BD39B2" w:rsidRDefault="004B6C39" w:rsidP="00960EB1">
      <w:pPr>
        <w:pStyle w:val="ListParagraph"/>
        <w:numPr>
          <w:ilvl w:val="0"/>
          <w:numId w:val="20"/>
        </w:numPr>
        <w:ind w:leftChars="0" w:left="1080"/>
        <w:jc w:val="both"/>
        <w:rPr>
          <w:ins w:id="120" w:author="Vincentius Mario PURNAMA" w:date="2020-08-25T14:45:00Z"/>
          <w:lang w:eastAsia="zh-HK"/>
        </w:rPr>
      </w:pPr>
      <w:ins w:id="121" w:author="Vincentius Mario PURNAMA" w:date="2020-08-25T17:16:00Z">
        <w:r>
          <w:rPr>
            <w:lang w:eastAsia="zh-HK"/>
          </w:rPr>
          <w:t>On purpose utility generation (</w:t>
        </w:r>
      </w:ins>
      <w:ins w:id="122" w:author="Vincentius Mario PURNAMA" w:date="2020-08-25T14:45:00Z">
        <w:r w:rsidR="00BD39B2">
          <w:rPr>
            <w:lang w:eastAsia="zh-HK"/>
          </w:rPr>
          <w:t>Unit 51);</w:t>
        </w:r>
      </w:ins>
    </w:p>
    <w:p w14:paraId="30CE8512" w14:textId="0CE8946A" w:rsidR="00BD39B2" w:rsidRDefault="00BD39B2" w:rsidP="00960EB1">
      <w:pPr>
        <w:pStyle w:val="ListParagraph"/>
        <w:numPr>
          <w:ilvl w:val="0"/>
          <w:numId w:val="20"/>
        </w:numPr>
        <w:ind w:leftChars="0" w:left="1080"/>
        <w:jc w:val="both"/>
        <w:rPr>
          <w:ins w:id="123" w:author="Vincentius Mario PURNAMA" w:date="2020-08-25T14:45:00Z"/>
          <w:lang w:eastAsia="zh-HK"/>
        </w:rPr>
      </w:pPr>
      <w:ins w:id="124" w:author="Vincentius Mario PURNAMA" w:date="2020-08-25T14:45:00Z">
        <w:r>
          <w:rPr>
            <w:lang w:eastAsia="zh-HK"/>
          </w:rPr>
          <w:t>Interconnection at new area (Unit 81);</w:t>
        </w:r>
      </w:ins>
      <w:ins w:id="125" w:author="Vincentius Mario PURNAMA" w:date="2020-08-25T14:46:00Z">
        <w:r>
          <w:rPr>
            <w:lang w:eastAsia="zh-HK"/>
          </w:rPr>
          <w:t xml:space="preserve"> and</w:t>
        </w:r>
      </w:ins>
    </w:p>
    <w:p w14:paraId="37C0E879" w14:textId="1821C4E0" w:rsidR="00BD39B2" w:rsidRPr="007B1F91" w:rsidRDefault="00BD39B2" w:rsidP="00960EB1">
      <w:pPr>
        <w:pStyle w:val="ListParagraph"/>
        <w:numPr>
          <w:ilvl w:val="0"/>
          <w:numId w:val="20"/>
        </w:numPr>
        <w:ind w:leftChars="0" w:left="1080"/>
        <w:jc w:val="both"/>
        <w:rPr>
          <w:lang w:eastAsia="zh-HK"/>
        </w:rPr>
      </w:pPr>
      <w:ins w:id="126" w:author="Vincentius Mario PURNAMA" w:date="2020-08-25T14:45:00Z">
        <w:r>
          <w:rPr>
            <w:lang w:eastAsia="zh-HK"/>
          </w:rPr>
          <w:t>Pipeline corridor between the two areas (Unit 82)</w:t>
        </w:r>
      </w:ins>
      <w:ins w:id="127" w:author="Vincentius Mario PURNAMA" w:date="2020-08-25T14:46:00Z">
        <w:r>
          <w:rPr>
            <w:lang w:eastAsia="zh-HK"/>
          </w:rPr>
          <w:t>.</w:t>
        </w:r>
      </w:ins>
    </w:p>
    <w:p w14:paraId="0965C6E7" w14:textId="3F64EA99" w:rsidR="00C04A44" w:rsidRDefault="00C04A44" w:rsidP="00C04A44">
      <w:pPr>
        <w:spacing w:after="240"/>
        <w:ind w:leftChars="321" w:left="706" w:rightChars="257" w:right="565"/>
        <w:jc w:val="both"/>
      </w:pPr>
      <w:r w:rsidRPr="00BD39B2">
        <w:rPr>
          <w:highlight w:val="yellow"/>
        </w:rPr>
        <w:t xml:space="preserve">HAZOP and LOPA </w:t>
      </w:r>
      <w:del w:id="128" w:author="Anurag Mishra" w:date="2018-05-18T11:52:00Z">
        <w:r w:rsidRPr="00BD39B2" w:rsidDel="00C10CAF">
          <w:rPr>
            <w:highlight w:val="yellow"/>
          </w:rPr>
          <w:delText>R</w:delText>
        </w:r>
      </w:del>
      <w:del w:id="129" w:author="Anurag Mishra" w:date="2018-05-18T11:53:00Z">
        <w:r w:rsidRPr="00BD39B2" w:rsidDel="00C10CAF">
          <w:rPr>
            <w:highlight w:val="yellow"/>
          </w:rPr>
          <w:delText xml:space="preserve">eview </w:delText>
        </w:r>
      </w:del>
      <w:r w:rsidRPr="00BD39B2">
        <w:rPr>
          <w:highlight w:val="yellow"/>
        </w:rPr>
        <w:t>studies are workshop</w:t>
      </w:r>
      <w:ins w:id="130" w:author="Vincentius Mario PURNAMA" w:date="2020-08-25T14:31:00Z">
        <w:r w:rsidR="006F7EAF" w:rsidRPr="00BD39B2">
          <w:rPr>
            <w:highlight w:val="yellow"/>
          </w:rPr>
          <w:t xml:space="preserve"> </w:t>
        </w:r>
      </w:ins>
      <w:del w:id="131" w:author="Vincentius Mario PURNAMA" w:date="2020-08-25T14:30:00Z">
        <w:r w:rsidRPr="00BD39B2" w:rsidDel="006F7EAF">
          <w:rPr>
            <w:highlight w:val="yellow"/>
          </w:rPr>
          <w:delText xml:space="preserve"> </w:delText>
        </w:r>
      </w:del>
      <w:r w:rsidRPr="00BD39B2">
        <w:rPr>
          <w:highlight w:val="yellow"/>
        </w:rPr>
        <w:t xml:space="preserve">based studies and will be conducted </w:t>
      </w:r>
      <w:ins w:id="132" w:author="Vincentius Mario PURNAMA" w:date="2020-08-25T16:40:00Z">
        <w:r w:rsidR="00F33EF7">
          <w:rPr>
            <w:highlight w:val="yellow"/>
          </w:rPr>
          <w:t xml:space="preserve">primarily </w:t>
        </w:r>
      </w:ins>
      <w:r w:rsidRPr="00BD39B2">
        <w:rPr>
          <w:highlight w:val="yellow"/>
        </w:rPr>
        <w:t>in</w:t>
      </w:r>
      <w:ins w:id="133" w:author="Vincentius Mario PURNAMA" w:date="2020-08-25T16:40:00Z">
        <w:r w:rsidR="00F33EF7">
          <w:rPr>
            <w:highlight w:val="yellow"/>
          </w:rPr>
          <w:t xml:space="preserve"> videoconference</w:t>
        </w:r>
      </w:ins>
      <w:ins w:id="134" w:author="Vincentius Mario PURNAMA" w:date="2020-08-25T16:41:00Z">
        <w:r w:rsidR="00F33EF7">
          <w:rPr>
            <w:highlight w:val="yellow"/>
          </w:rPr>
          <w:t xml:space="preserve"> due to uncertainties in overseas travelling under Covid-19 </w:t>
        </w:r>
      </w:ins>
      <w:ins w:id="135" w:author="Vincentius Mario PURNAMA" w:date="2020-08-25T17:17:00Z">
        <w:r w:rsidR="004B6C39">
          <w:rPr>
            <w:highlight w:val="yellow"/>
          </w:rPr>
          <w:t>travel arrangement</w:t>
        </w:r>
      </w:ins>
      <w:ins w:id="136" w:author="Vincentius Mario PURNAMA" w:date="2020-08-25T16:40:00Z">
        <w:r w:rsidR="00F33EF7">
          <w:rPr>
            <w:highlight w:val="yellow"/>
          </w:rPr>
          <w:t>.</w:t>
        </w:r>
      </w:ins>
      <w:del w:id="137" w:author="Vincentius Mario PURNAMA" w:date="2020-08-25T16:40:00Z">
        <w:r w:rsidRPr="00BD39B2" w:rsidDel="00F33EF7">
          <w:rPr>
            <w:highlight w:val="yellow"/>
          </w:rPr>
          <w:delText xml:space="preserve"> </w:delText>
        </w:r>
        <w:r w:rsidRPr="00BD39B2" w:rsidDel="00F33EF7">
          <w:rPr>
            <w:highlight w:val="yellow"/>
            <w:lang w:val="en-US"/>
          </w:rPr>
          <w:delText>TechnipFMC office in Rome, Italy</w:delText>
        </w:r>
        <w:r w:rsidRPr="00BD39B2" w:rsidDel="00F33EF7">
          <w:rPr>
            <w:highlight w:val="yellow"/>
          </w:rPr>
          <w:delText>.</w:delText>
        </w:r>
        <w:r w:rsidDel="00F33EF7">
          <w:delText xml:space="preserve"> </w:delText>
        </w:r>
      </w:del>
    </w:p>
    <w:p w14:paraId="208C4265" w14:textId="77777777" w:rsidR="00C04A44" w:rsidRDefault="00C04A44" w:rsidP="00C04A44">
      <w:pPr>
        <w:spacing w:after="240"/>
        <w:ind w:leftChars="321" w:left="706" w:rightChars="257" w:right="565"/>
        <w:jc w:val="both"/>
      </w:pPr>
    </w:p>
    <w:p w14:paraId="116E10BD" w14:textId="49091A4B" w:rsidR="00C04A44" w:rsidRDefault="00C04A44" w:rsidP="00C04A44">
      <w:pPr>
        <w:spacing w:after="240"/>
        <w:ind w:leftChars="321" w:left="706" w:rightChars="257" w:right="565"/>
        <w:jc w:val="both"/>
      </w:pPr>
      <w:r>
        <w:t>The following will be included in the scope of the work provided by IRESC:</w:t>
      </w:r>
    </w:p>
    <w:p w14:paraId="6F1B6FCC" w14:textId="3220BD41" w:rsidR="00C04A44" w:rsidRDefault="00C04A44" w:rsidP="00960EB1">
      <w:pPr>
        <w:pStyle w:val="ListParagraph"/>
        <w:numPr>
          <w:ilvl w:val="0"/>
          <w:numId w:val="12"/>
        </w:numPr>
        <w:ind w:leftChars="0" w:left="993" w:hanging="285"/>
        <w:jc w:val="both"/>
        <w:rPr>
          <w:lang w:eastAsia="zh-HK"/>
        </w:rPr>
      </w:pPr>
      <w:r>
        <w:rPr>
          <w:rFonts w:hint="eastAsia"/>
          <w:lang w:eastAsia="zh-HK"/>
        </w:rPr>
        <w:t xml:space="preserve">Providing facilitator and scribe (technical secretary), equipped with notebook computer and PHA-Pro </w:t>
      </w:r>
      <w:r>
        <w:rPr>
          <w:lang w:eastAsia="zh-HK"/>
        </w:rPr>
        <w:t xml:space="preserve">8 </w:t>
      </w:r>
      <w:r>
        <w:rPr>
          <w:rFonts w:hint="eastAsia"/>
          <w:lang w:eastAsia="zh-HK"/>
        </w:rPr>
        <w:t xml:space="preserve">software for HAZOP and </w:t>
      </w:r>
      <w:r>
        <w:rPr>
          <w:lang w:eastAsia="zh-HK"/>
        </w:rPr>
        <w:t>LOPA Review</w:t>
      </w:r>
      <w:r>
        <w:rPr>
          <w:rFonts w:hint="eastAsia"/>
          <w:lang w:eastAsia="zh-HK"/>
        </w:rPr>
        <w:t xml:space="preserve"> studies;</w:t>
      </w:r>
    </w:p>
    <w:p w14:paraId="63042E35" w14:textId="5D80743D" w:rsidR="00C67BCA" w:rsidRPr="00244535" w:rsidRDefault="00C04A44" w:rsidP="00960EB1">
      <w:pPr>
        <w:pStyle w:val="ListParagraph"/>
        <w:numPr>
          <w:ilvl w:val="0"/>
          <w:numId w:val="12"/>
        </w:numPr>
        <w:ind w:leftChars="0" w:left="993" w:hanging="285"/>
        <w:jc w:val="both"/>
        <w:rPr>
          <w:lang w:eastAsia="zh-HK"/>
        </w:rPr>
      </w:pPr>
      <w:r w:rsidRPr="00244535">
        <w:rPr>
          <w:rFonts w:hint="eastAsia"/>
          <w:lang w:eastAsia="zh-HK"/>
        </w:rPr>
        <w:t xml:space="preserve">Preparation and issuance of HAZOP </w:t>
      </w:r>
      <w:r w:rsidR="00C67BCA" w:rsidRPr="00244535">
        <w:rPr>
          <w:lang w:eastAsia="zh-HK"/>
        </w:rPr>
        <w:t>and LOPA</w:t>
      </w:r>
      <w:ins w:id="138" w:author="Vincentius Mario PURNAMA" w:date="2020-08-25T14:52:00Z">
        <w:r w:rsidR="00F139F9">
          <w:rPr>
            <w:lang w:eastAsia="zh-HK"/>
          </w:rPr>
          <w:t>/</w:t>
        </w:r>
      </w:ins>
      <w:ins w:id="139" w:author="Vincentius Mario PURNAMA" w:date="2020-08-25T15:04:00Z">
        <w:r w:rsidR="00B05FCF">
          <w:rPr>
            <w:lang w:eastAsia="zh-HK"/>
          </w:rPr>
          <w:t xml:space="preserve"> </w:t>
        </w:r>
      </w:ins>
      <w:ins w:id="140" w:author="Vincentius Mario PURNAMA" w:date="2020-08-25T14:52:00Z">
        <w:r w:rsidR="00F139F9">
          <w:rPr>
            <w:lang w:eastAsia="zh-HK"/>
          </w:rPr>
          <w:t>SIL</w:t>
        </w:r>
      </w:ins>
      <w:r w:rsidR="00C67BCA" w:rsidRPr="00244535">
        <w:rPr>
          <w:lang w:eastAsia="zh-HK"/>
        </w:rPr>
        <w:t xml:space="preserve"> Reports</w:t>
      </w:r>
      <w:ins w:id="141" w:author="Anurag Mishra" w:date="2018-05-18T11:47:00Z">
        <w:r w:rsidR="00AA75B4" w:rsidRPr="00244535">
          <w:rPr>
            <w:lang w:eastAsia="zh-HK"/>
          </w:rPr>
          <w:t xml:space="preserve"> for each unit</w:t>
        </w:r>
      </w:ins>
      <w:del w:id="142" w:author="Anurag Mishra" w:date="2018-05-18T11:47:00Z">
        <w:r w:rsidR="00C67BCA" w:rsidRPr="00244535" w:rsidDel="00AA75B4">
          <w:rPr>
            <w:lang w:eastAsia="zh-HK"/>
          </w:rPr>
          <w:delText>;</w:delText>
        </w:r>
      </w:del>
      <w:r w:rsidR="00C67BCA" w:rsidRPr="00244535">
        <w:rPr>
          <w:lang w:eastAsia="zh-HK"/>
        </w:rPr>
        <w:t xml:space="preserve"> </w:t>
      </w:r>
      <w:ins w:id="143" w:author="Anurag Mishra" w:date="2018-05-18T11:47:00Z">
        <w:r w:rsidR="00AA75B4" w:rsidRPr="00244535">
          <w:rPr>
            <w:lang w:eastAsia="zh-HK"/>
          </w:rPr>
          <w:t xml:space="preserve">i.e., one report each for </w:t>
        </w:r>
        <w:bookmarkStart w:id="144" w:name="OLE_LINK3"/>
        <w:bookmarkStart w:id="145" w:name="OLE_LINK4"/>
        <w:r w:rsidR="00AA75B4" w:rsidRPr="00244535">
          <w:rPr>
            <w:lang w:eastAsia="zh-HK"/>
          </w:rPr>
          <w:t xml:space="preserve">Unit </w:t>
        </w:r>
        <w:del w:id="146" w:author="Vincentius Mario PURNAMA" w:date="2020-08-25T14:47:00Z">
          <w:r w:rsidR="00AA75B4" w:rsidRPr="00244535" w:rsidDel="00BD39B2">
            <w:rPr>
              <w:lang w:eastAsia="zh-HK"/>
            </w:rPr>
            <w:delText>11</w:delText>
          </w:r>
        </w:del>
      </w:ins>
      <w:ins w:id="147" w:author="Vincentius Mario PURNAMA" w:date="2020-08-25T14:47:00Z">
        <w:r w:rsidR="00BD39B2">
          <w:rPr>
            <w:lang w:eastAsia="zh-HK"/>
          </w:rPr>
          <w:t>20</w:t>
        </w:r>
      </w:ins>
      <w:ins w:id="148" w:author="Anurag Mishra" w:date="2018-05-18T11:47:00Z">
        <w:r w:rsidR="00AA75B4" w:rsidRPr="00244535">
          <w:rPr>
            <w:lang w:eastAsia="zh-HK"/>
          </w:rPr>
          <w:t>,</w:t>
        </w:r>
      </w:ins>
      <w:ins w:id="149" w:author="Vincentius Mario PURNAMA" w:date="2020-08-25T14:48:00Z">
        <w:r w:rsidR="00BD39B2">
          <w:rPr>
            <w:lang w:eastAsia="zh-HK"/>
          </w:rPr>
          <w:t xml:space="preserve"> </w:t>
        </w:r>
      </w:ins>
      <w:ins w:id="150" w:author="Vincentius Mario PURNAMA" w:date="2020-08-25T17:18:00Z">
        <w:r w:rsidR="004B6C39">
          <w:rPr>
            <w:lang w:eastAsia="zh-HK"/>
          </w:rPr>
          <w:t>Hot Oil Furnace</w:t>
        </w:r>
      </w:ins>
      <w:ins w:id="151" w:author="Vincentius Mario PURNAMA" w:date="2020-08-25T14:48:00Z">
        <w:r w:rsidR="00BD39B2">
          <w:rPr>
            <w:lang w:eastAsia="zh-HK"/>
          </w:rPr>
          <w:t xml:space="preserve"> (Unit 55 – 56),</w:t>
        </w:r>
      </w:ins>
      <w:ins w:id="152" w:author="Vincentius Mario PURNAMA" w:date="2020-08-25T14:49:00Z">
        <w:r w:rsidR="00BD39B2">
          <w:rPr>
            <w:lang w:eastAsia="zh-HK"/>
          </w:rPr>
          <w:t xml:space="preserve"> </w:t>
        </w:r>
      </w:ins>
      <w:ins w:id="153" w:author="Vincentius Mario PURNAMA" w:date="2020-08-25T14:48:00Z">
        <w:r w:rsidR="00BD39B2">
          <w:rPr>
            <w:lang w:eastAsia="zh-HK"/>
          </w:rPr>
          <w:t>Unit 40</w:t>
        </w:r>
      </w:ins>
      <w:ins w:id="154" w:author="Anurag Mishra" w:date="2018-05-18T11:47:00Z">
        <w:del w:id="155" w:author="Vincentius Mario PURNAMA" w:date="2020-08-25T14:48:00Z">
          <w:r w:rsidR="00AA75B4" w:rsidRPr="00244535" w:rsidDel="00BD39B2">
            <w:rPr>
              <w:lang w:eastAsia="zh-HK"/>
            </w:rPr>
            <w:delText xml:space="preserve"> Unit 12</w:delText>
          </w:r>
        </w:del>
        <w:r w:rsidR="00AA75B4" w:rsidRPr="00244535">
          <w:rPr>
            <w:lang w:eastAsia="zh-HK"/>
          </w:rPr>
          <w:t xml:space="preserve">, Unit </w:t>
        </w:r>
        <w:del w:id="156" w:author="Vincentius Mario PURNAMA" w:date="2020-08-25T14:48:00Z">
          <w:r w:rsidR="00AA75B4" w:rsidRPr="00244535" w:rsidDel="00BD39B2">
            <w:rPr>
              <w:lang w:eastAsia="zh-HK"/>
            </w:rPr>
            <w:delText>21</w:delText>
          </w:r>
        </w:del>
      </w:ins>
      <w:ins w:id="157" w:author="Vincentius Mario PURNAMA" w:date="2020-08-25T14:48:00Z">
        <w:r w:rsidR="00BD39B2">
          <w:rPr>
            <w:lang w:eastAsia="zh-HK"/>
          </w:rPr>
          <w:t>46</w:t>
        </w:r>
      </w:ins>
      <w:ins w:id="158" w:author="Anurag Mishra" w:date="2018-05-18T11:47:00Z">
        <w:r w:rsidR="00AA75B4" w:rsidRPr="00244535">
          <w:rPr>
            <w:lang w:eastAsia="zh-HK"/>
          </w:rPr>
          <w:t xml:space="preserve">, </w:t>
        </w:r>
      </w:ins>
      <w:ins w:id="159" w:author="Vincentius Mario PURNAMA" w:date="2020-08-25T14:48:00Z">
        <w:r w:rsidR="00BD39B2">
          <w:rPr>
            <w:lang w:eastAsia="zh-HK"/>
          </w:rPr>
          <w:t xml:space="preserve">Unit </w:t>
        </w:r>
      </w:ins>
      <w:ins w:id="160" w:author="Anurag Mishra" w:date="2018-05-18T17:52:00Z">
        <w:del w:id="161" w:author="Vincentius Mario PURNAMA" w:date="2020-08-25T14:48:00Z">
          <w:r w:rsidR="0055537C" w:rsidDel="00BD39B2">
            <w:rPr>
              <w:lang w:eastAsia="zh-HK"/>
            </w:rPr>
            <w:delText>Storage (</w:delText>
          </w:r>
        </w:del>
      </w:ins>
      <w:ins w:id="162" w:author="Anurag Mishra" w:date="2018-05-18T11:47:00Z">
        <w:del w:id="163" w:author="Vincentius Mario PURNAMA" w:date="2020-08-25T14:48:00Z">
          <w:r w:rsidR="00AA75B4" w:rsidRPr="00244535" w:rsidDel="00BD39B2">
            <w:rPr>
              <w:lang w:eastAsia="zh-HK"/>
            </w:rPr>
            <w:delText xml:space="preserve">Unit </w:delText>
          </w:r>
        </w:del>
      </w:ins>
      <w:ins w:id="164" w:author="Anurag Mishra" w:date="2018-05-18T17:52:00Z">
        <w:del w:id="165" w:author="Vincentius Mario PURNAMA" w:date="2020-08-25T14:49:00Z">
          <w:r w:rsidR="0055537C" w:rsidDel="00BD39B2">
            <w:rPr>
              <w:lang w:eastAsia="zh-HK"/>
            </w:rPr>
            <w:delText>40-</w:delText>
          </w:r>
        </w:del>
      </w:ins>
      <w:ins w:id="166" w:author="Anurag Mishra" w:date="2018-05-18T11:47:00Z">
        <w:del w:id="167" w:author="Vincentius Mario PURNAMA" w:date="2020-08-25T14:49:00Z">
          <w:r w:rsidR="00AA75B4" w:rsidRPr="00244535" w:rsidDel="00BD39B2">
            <w:rPr>
              <w:lang w:eastAsia="zh-HK"/>
            </w:rPr>
            <w:delText>42</w:delText>
          </w:r>
        </w:del>
      </w:ins>
      <w:ins w:id="168" w:author="Anurag Mishra" w:date="2018-05-18T17:52:00Z">
        <w:del w:id="169" w:author="Vincentius Mario PURNAMA" w:date="2020-08-25T14:49:00Z">
          <w:r w:rsidR="0055537C" w:rsidDel="00BD39B2">
            <w:rPr>
              <w:lang w:eastAsia="zh-HK"/>
            </w:rPr>
            <w:delText>)</w:delText>
          </w:r>
        </w:del>
      </w:ins>
      <w:ins w:id="170" w:author="Vincentius Mario PURNAMA" w:date="2020-08-25T14:49:00Z">
        <w:r w:rsidR="00BD39B2">
          <w:rPr>
            <w:lang w:eastAsia="zh-HK"/>
          </w:rPr>
          <w:t xml:space="preserve">80, Unit 60, </w:t>
        </w:r>
      </w:ins>
      <w:ins w:id="171" w:author="Vincentius Mario PURNAMA" w:date="2020-08-25T17:19:00Z">
        <w:r w:rsidR="004B6C39">
          <w:rPr>
            <w:lang w:eastAsia="zh-HK"/>
          </w:rPr>
          <w:t xml:space="preserve">Unit 61, </w:t>
        </w:r>
      </w:ins>
      <w:ins w:id="172" w:author="Vincentius Mario PURNAMA" w:date="2020-08-25T14:49:00Z">
        <w:r w:rsidR="00BD39B2">
          <w:rPr>
            <w:lang w:eastAsia="zh-HK"/>
          </w:rPr>
          <w:t>Unit 51, Unit 81, and Unit 82</w:t>
        </w:r>
        <w:bookmarkEnd w:id="144"/>
        <w:bookmarkEnd w:id="145"/>
        <w:r w:rsidR="00BD39B2">
          <w:rPr>
            <w:lang w:eastAsia="zh-HK"/>
          </w:rPr>
          <w:t>;</w:t>
        </w:r>
      </w:ins>
      <w:ins w:id="173" w:author="Anurag Mishra" w:date="2018-05-18T11:47:00Z">
        <w:del w:id="174" w:author="Vincentius Mario PURNAMA" w:date="2020-08-25T14:49:00Z">
          <w:r w:rsidR="00AA75B4" w:rsidRPr="00244535" w:rsidDel="00BD39B2">
            <w:rPr>
              <w:lang w:eastAsia="zh-HK"/>
            </w:rPr>
            <w:delText xml:space="preserve"> and </w:delText>
          </w:r>
        </w:del>
      </w:ins>
      <w:ins w:id="175" w:author="Anurag Mishra" w:date="2018-05-18T11:50:00Z">
        <w:del w:id="176" w:author="Vincentius Mario PURNAMA" w:date="2020-08-25T14:49:00Z">
          <w:r w:rsidR="00AA75B4" w:rsidRPr="00244535" w:rsidDel="00BD39B2">
            <w:rPr>
              <w:lang w:eastAsia="zh-HK"/>
            </w:rPr>
            <w:delText xml:space="preserve">one combined report for </w:delText>
          </w:r>
        </w:del>
      </w:ins>
      <w:ins w:id="177" w:author="Anurag Mishra" w:date="2018-05-18T11:47:00Z">
        <w:del w:id="178" w:author="Vincentius Mario PURNAMA" w:date="2020-08-25T14:49:00Z">
          <w:r w:rsidR="00AA75B4" w:rsidRPr="00244535" w:rsidDel="00BD39B2">
            <w:rPr>
              <w:lang w:eastAsia="zh-HK"/>
            </w:rPr>
            <w:delText>Utilities</w:delText>
          </w:r>
        </w:del>
      </w:ins>
      <w:ins w:id="179" w:author="Anurag Mishra" w:date="2018-05-18T11:50:00Z">
        <w:del w:id="180" w:author="Vincentius Mario PURNAMA" w:date="2020-08-25T14:49:00Z">
          <w:r w:rsidR="00AA75B4" w:rsidRPr="00244535" w:rsidDel="00BD39B2">
            <w:rPr>
              <w:lang w:eastAsia="zh-HK"/>
            </w:rPr>
            <w:delText xml:space="preserve"> (Unit 50, 51, 52</w:delText>
          </w:r>
        </w:del>
      </w:ins>
      <w:ins w:id="181" w:author="Anurag Mishra" w:date="2018-05-18T17:53:00Z">
        <w:del w:id="182" w:author="Vincentius Mario PURNAMA" w:date="2020-08-25T14:49:00Z">
          <w:r w:rsidR="0055537C" w:rsidDel="00BD39B2">
            <w:rPr>
              <w:lang w:eastAsia="zh-HK"/>
            </w:rPr>
            <w:delText>,56</w:delText>
          </w:r>
        </w:del>
      </w:ins>
      <w:ins w:id="183" w:author="Anurag Mishra" w:date="2018-05-18T11:50:00Z">
        <w:del w:id="184" w:author="Vincentius Mario PURNAMA" w:date="2020-08-25T14:49:00Z">
          <w:r w:rsidR="00AA75B4" w:rsidRPr="00244535" w:rsidDel="00BD39B2">
            <w:rPr>
              <w:lang w:eastAsia="zh-HK"/>
            </w:rPr>
            <w:delText xml:space="preserve"> &amp; 66)</w:delText>
          </w:r>
        </w:del>
      </w:ins>
    </w:p>
    <w:p w14:paraId="0E56A8AB" w14:textId="3A118187" w:rsidR="00C67BCA" w:rsidRPr="00F15EF9" w:rsidDel="00AA75B4" w:rsidRDefault="00C67BCA" w:rsidP="00960EB1">
      <w:pPr>
        <w:pStyle w:val="ListParagraph"/>
        <w:numPr>
          <w:ilvl w:val="0"/>
          <w:numId w:val="15"/>
        </w:numPr>
        <w:ind w:leftChars="0"/>
        <w:jc w:val="both"/>
        <w:rPr>
          <w:del w:id="185" w:author="Anurag Mishra" w:date="2018-05-18T11:47:00Z"/>
          <w:lang w:eastAsia="zh-HK"/>
        </w:rPr>
      </w:pPr>
      <w:del w:id="186" w:author="Anurag Mishra" w:date="2018-05-18T11:47:00Z">
        <w:r w:rsidRPr="00F15EF9" w:rsidDel="00AA75B4">
          <w:rPr>
            <w:lang w:eastAsia="zh-HK"/>
          </w:rPr>
          <w:delText>1 report for Unit 11;</w:delText>
        </w:r>
      </w:del>
    </w:p>
    <w:p w14:paraId="1F7B93F7" w14:textId="4CA2D9AE" w:rsidR="00C67BCA" w:rsidRPr="00F15EF9" w:rsidDel="00AA75B4" w:rsidRDefault="00C67BCA" w:rsidP="00960EB1">
      <w:pPr>
        <w:pStyle w:val="ListParagraph"/>
        <w:numPr>
          <w:ilvl w:val="0"/>
          <w:numId w:val="15"/>
        </w:numPr>
        <w:ind w:leftChars="0"/>
        <w:jc w:val="both"/>
        <w:rPr>
          <w:del w:id="187" w:author="Anurag Mishra" w:date="2018-05-18T11:47:00Z"/>
          <w:lang w:eastAsia="zh-HK"/>
        </w:rPr>
      </w:pPr>
      <w:del w:id="188" w:author="Anurag Mishra" w:date="2018-05-18T11:47:00Z">
        <w:r w:rsidRPr="00F15EF9" w:rsidDel="00AA75B4">
          <w:rPr>
            <w:lang w:eastAsia="zh-HK"/>
          </w:rPr>
          <w:delText>1 report for Unit 12;</w:delText>
        </w:r>
      </w:del>
    </w:p>
    <w:p w14:paraId="4D58F43C" w14:textId="1E85C68C" w:rsidR="00C67BCA" w:rsidRPr="00F15EF9" w:rsidDel="00AA75B4" w:rsidRDefault="00C67BCA" w:rsidP="00960EB1">
      <w:pPr>
        <w:pStyle w:val="ListParagraph"/>
        <w:numPr>
          <w:ilvl w:val="0"/>
          <w:numId w:val="15"/>
        </w:numPr>
        <w:ind w:leftChars="0"/>
        <w:jc w:val="both"/>
        <w:rPr>
          <w:del w:id="189" w:author="Anurag Mishra" w:date="2018-05-18T11:47:00Z"/>
          <w:lang w:eastAsia="zh-HK"/>
        </w:rPr>
      </w:pPr>
      <w:del w:id="190" w:author="Anurag Mishra" w:date="2018-05-18T11:47:00Z">
        <w:r w:rsidRPr="00F15EF9" w:rsidDel="00AA75B4">
          <w:rPr>
            <w:lang w:eastAsia="zh-HK"/>
          </w:rPr>
          <w:delText xml:space="preserve">1 report for Unit 21; </w:delText>
        </w:r>
      </w:del>
    </w:p>
    <w:p w14:paraId="7F0C1372" w14:textId="0D1EB6A3" w:rsidR="00C67BCA" w:rsidRPr="00F15EF9" w:rsidDel="00AA75B4" w:rsidRDefault="00C67BCA" w:rsidP="00960EB1">
      <w:pPr>
        <w:pStyle w:val="ListParagraph"/>
        <w:numPr>
          <w:ilvl w:val="0"/>
          <w:numId w:val="15"/>
        </w:numPr>
        <w:ind w:leftChars="0"/>
        <w:jc w:val="both"/>
        <w:rPr>
          <w:del w:id="191" w:author="Anurag Mishra" w:date="2018-05-18T11:47:00Z"/>
          <w:lang w:eastAsia="zh-HK"/>
        </w:rPr>
      </w:pPr>
      <w:del w:id="192" w:author="Anurag Mishra" w:date="2018-05-18T11:47:00Z">
        <w:r w:rsidRPr="00F15EF9" w:rsidDel="00AA75B4">
          <w:rPr>
            <w:lang w:eastAsia="zh-HK"/>
          </w:rPr>
          <w:delText xml:space="preserve">1 report for Unit 42; and </w:delText>
        </w:r>
      </w:del>
    </w:p>
    <w:p w14:paraId="2D092840" w14:textId="40FDFA05" w:rsidR="00C04A44" w:rsidRPr="00F15EF9" w:rsidDel="00AA75B4" w:rsidRDefault="00C67BCA" w:rsidP="00960EB1">
      <w:pPr>
        <w:pStyle w:val="ListParagraph"/>
        <w:numPr>
          <w:ilvl w:val="0"/>
          <w:numId w:val="15"/>
        </w:numPr>
        <w:ind w:leftChars="0"/>
        <w:jc w:val="both"/>
        <w:rPr>
          <w:del w:id="193" w:author="Anurag Mishra" w:date="2018-05-18T11:47:00Z"/>
          <w:lang w:eastAsia="zh-HK"/>
        </w:rPr>
      </w:pPr>
      <w:del w:id="194" w:author="Anurag Mishra" w:date="2018-05-18T11:47:00Z">
        <w:r w:rsidRPr="00F15EF9" w:rsidDel="00AA75B4">
          <w:rPr>
            <w:lang w:eastAsia="zh-HK"/>
          </w:rPr>
          <w:delText xml:space="preserve">1 report for Utilities (Unit 50, 51, 52 &amp; 66); </w:delText>
        </w:r>
      </w:del>
    </w:p>
    <w:p w14:paraId="2A001D3A" w14:textId="6F61D061" w:rsidR="00AA75B4" w:rsidRPr="00F15EF9" w:rsidRDefault="00C67BCA" w:rsidP="00960EB1">
      <w:pPr>
        <w:pStyle w:val="ListParagraph"/>
        <w:numPr>
          <w:ilvl w:val="0"/>
          <w:numId w:val="12"/>
        </w:numPr>
        <w:ind w:leftChars="0" w:left="993" w:hanging="285"/>
        <w:jc w:val="both"/>
        <w:rPr>
          <w:ins w:id="195" w:author="Anurag Mishra" w:date="2018-05-18T11:51:00Z"/>
          <w:lang w:eastAsia="zh-HK"/>
        </w:rPr>
      </w:pPr>
      <w:r w:rsidRPr="00F15EF9">
        <w:rPr>
          <w:lang w:eastAsia="zh-HK"/>
        </w:rPr>
        <w:t xml:space="preserve">Preparation of Preliminary </w:t>
      </w:r>
      <w:r w:rsidR="00C04A44" w:rsidRPr="00F15EF9">
        <w:rPr>
          <w:rFonts w:hint="eastAsia"/>
          <w:lang w:eastAsia="zh-HK"/>
        </w:rPr>
        <w:t>SIL Classification report</w:t>
      </w:r>
      <w:ins w:id="196" w:author="Anurag Mishra" w:date="2018-05-18T11:51:00Z">
        <w:r w:rsidR="00AA75B4" w:rsidRPr="00F15EF9">
          <w:rPr>
            <w:lang w:eastAsia="zh-HK"/>
          </w:rPr>
          <w:t xml:space="preserve"> for each unit i.e., one report each for </w:t>
        </w:r>
      </w:ins>
      <w:ins w:id="197" w:author="Vincentius Mario PURNAMA" w:date="2020-08-25T17:20:00Z">
        <w:r w:rsidR="004B6C39" w:rsidRPr="00F15EF9">
          <w:rPr>
            <w:lang w:eastAsia="zh-HK"/>
          </w:rPr>
          <w:t>Unit 20, Hot Oil Furnace (Unit 55 – 56), Unit 40, Unit 46, Unit 80, Unit 60, Unit 61, Unit 51, Unit 81, and Unit 82.</w:t>
        </w:r>
      </w:ins>
      <w:ins w:id="198" w:author="Anurag Mishra" w:date="2018-05-18T11:51:00Z">
        <w:del w:id="199" w:author="Vincentius Mario PURNAMA" w:date="2020-08-25T17:20:00Z">
          <w:r w:rsidR="00AA75B4" w:rsidRPr="00F15EF9" w:rsidDel="004B6C39">
            <w:rPr>
              <w:lang w:eastAsia="zh-HK"/>
            </w:rPr>
            <w:delText xml:space="preserve">Unit 11, Unit 12, Unit 21, </w:delText>
          </w:r>
        </w:del>
      </w:ins>
      <w:ins w:id="200" w:author="Anurag Mishra" w:date="2018-05-18T17:53:00Z">
        <w:del w:id="201" w:author="Vincentius Mario PURNAMA" w:date="2020-08-25T17:20:00Z">
          <w:r w:rsidR="0055537C" w:rsidRPr="00F15EF9" w:rsidDel="004B6C39">
            <w:rPr>
              <w:lang w:eastAsia="zh-HK"/>
            </w:rPr>
            <w:delText>Storage (</w:delText>
          </w:r>
        </w:del>
      </w:ins>
      <w:ins w:id="202" w:author="Anurag Mishra" w:date="2018-05-18T11:51:00Z">
        <w:del w:id="203" w:author="Vincentius Mario PURNAMA" w:date="2020-08-25T17:20:00Z">
          <w:r w:rsidR="00AA75B4" w:rsidRPr="00F15EF9" w:rsidDel="004B6C39">
            <w:rPr>
              <w:lang w:eastAsia="zh-HK"/>
            </w:rPr>
            <w:delText xml:space="preserve">Unit </w:delText>
          </w:r>
        </w:del>
      </w:ins>
      <w:ins w:id="204" w:author="Anurag Mishra" w:date="2018-05-18T17:53:00Z">
        <w:del w:id="205" w:author="Vincentius Mario PURNAMA" w:date="2020-08-25T17:20:00Z">
          <w:r w:rsidR="0055537C" w:rsidRPr="00F15EF9" w:rsidDel="004B6C39">
            <w:rPr>
              <w:lang w:eastAsia="zh-HK"/>
            </w:rPr>
            <w:delText>40-</w:delText>
          </w:r>
        </w:del>
      </w:ins>
      <w:ins w:id="206" w:author="Anurag Mishra" w:date="2018-05-18T11:51:00Z">
        <w:del w:id="207" w:author="Vincentius Mario PURNAMA" w:date="2020-08-25T17:20:00Z">
          <w:r w:rsidR="0055537C" w:rsidRPr="00F15EF9" w:rsidDel="004B6C39">
            <w:rPr>
              <w:lang w:eastAsia="zh-HK"/>
            </w:rPr>
            <w:delText xml:space="preserve">42) </w:delText>
          </w:r>
          <w:r w:rsidR="00AA75B4" w:rsidRPr="00F15EF9" w:rsidDel="004B6C39">
            <w:rPr>
              <w:lang w:eastAsia="zh-HK"/>
            </w:rPr>
            <w:delText>and one combined report for Utilities (Unit 50, 51, 52 &amp; 66)</w:delText>
          </w:r>
        </w:del>
      </w:ins>
    </w:p>
    <w:p w14:paraId="3363CA1E" w14:textId="734CCDD8" w:rsidR="00C04A44" w:rsidRPr="00244535" w:rsidDel="00AA75B4" w:rsidRDefault="00C04A44" w:rsidP="00960EB1">
      <w:pPr>
        <w:pStyle w:val="ListParagraph"/>
        <w:numPr>
          <w:ilvl w:val="0"/>
          <w:numId w:val="12"/>
        </w:numPr>
        <w:ind w:leftChars="0" w:left="708" w:hanging="285"/>
        <w:jc w:val="both"/>
        <w:rPr>
          <w:del w:id="208" w:author="Anurag Mishra" w:date="2018-05-18T11:51:00Z"/>
          <w:strike/>
          <w:lang w:eastAsia="zh-HK"/>
        </w:rPr>
      </w:pPr>
      <w:del w:id="209" w:author="Anurag Mishra" w:date="2018-05-18T11:51:00Z">
        <w:r w:rsidRPr="00244535" w:rsidDel="00AA75B4">
          <w:rPr>
            <w:rFonts w:hint="eastAsia"/>
            <w:strike/>
            <w:lang w:eastAsia="zh-HK"/>
          </w:rPr>
          <w:delText xml:space="preserve">; </w:delText>
        </w:r>
      </w:del>
    </w:p>
    <w:p w14:paraId="209146E2" w14:textId="616E0359" w:rsidR="00C67BCA" w:rsidRPr="00244535" w:rsidDel="00AA75B4" w:rsidRDefault="00C67BCA" w:rsidP="00960EB1">
      <w:pPr>
        <w:pStyle w:val="ListParagraph"/>
        <w:numPr>
          <w:ilvl w:val="0"/>
          <w:numId w:val="15"/>
        </w:numPr>
        <w:ind w:leftChars="0" w:left="708"/>
        <w:jc w:val="both"/>
        <w:rPr>
          <w:del w:id="210" w:author="Anurag Mishra" w:date="2018-05-18T11:51:00Z"/>
          <w:strike/>
          <w:lang w:eastAsia="zh-HK"/>
        </w:rPr>
      </w:pPr>
      <w:del w:id="211" w:author="Anurag Mishra" w:date="2018-05-18T11:51:00Z">
        <w:r w:rsidRPr="00244535" w:rsidDel="00AA75B4">
          <w:rPr>
            <w:strike/>
            <w:lang w:eastAsia="zh-HK"/>
          </w:rPr>
          <w:delText>1 report for Unit 11;</w:delText>
        </w:r>
      </w:del>
    </w:p>
    <w:p w14:paraId="00590640" w14:textId="54835FE5" w:rsidR="00C67BCA" w:rsidRPr="00244535" w:rsidDel="00AA75B4" w:rsidRDefault="00C67BCA" w:rsidP="00960EB1">
      <w:pPr>
        <w:pStyle w:val="ListParagraph"/>
        <w:numPr>
          <w:ilvl w:val="0"/>
          <w:numId w:val="15"/>
        </w:numPr>
        <w:ind w:leftChars="0"/>
        <w:jc w:val="both"/>
        <w:rPr>
          <w:del w:id="212" w:author="Anurag Mishra" w:date="2018-05-18T11:51:00Z"/>
          <w:strike/>
          <w:lang w:eastAsia="zh-HK"/>
        </w:rPr>
      </w:pPr>
      <w:del w:id="213" w:author="Anurag Mishra" w:date="2018-05-18T11:51:00Z">
        <w:r w:rsidRPr="00244535" w:rsidDel="00AA75B4">
          <w:rPr>
            <w:strike/>
            <w:lang w:eastAsia="zh-HK"/>
          </w:rPr>
          <w:delText>1 report for Unit 12;</w:delText>
        </w:r>
      </w:del>
    </w:p>
    <w:p w14:paraId="725176ED" w14:textId="4F02C9FA" w:rsidR="00C67BCA" w:rsidRPr="00244535" w:rsidDel="00AA75B4" w:rsidRDefault="00C67BCA" w:rsidP="00960EB1">
      <w:pPr>
        <w:pStyle w:val="ListParagraph"/>
        <w:numPr>
          <w:ilvl w:val="0"/>
          <w:numId w:val="15"/>
        </w:numPr>
        <w:ind w:leftChars="0"/>
        <w:jc w:val="both"/>
        <w:rPr>
          <w:del w:id="214" w:author="Anurag Mishra" w:date="2018-05-18T11:51:00Z"/>
          <w:strike/>
          <w:lang w:eastAsia="zh-HK"/>
        </w:rPr>
      </w:pPr>
      <w:del w:id="215" w:author="Anurag Mishra" w:date="2018-05-18T11:51:00Z">
        <w:r w:rsidRPr="00244535" w:rsidDel="00AA75B4">
          <w:rPr>
            <w:strike/>
            <w:lang w:eastAsia="zh-HK"/>
          </w:rPr>
          <w:delText xml:space="preserve">1 report for Unit 21; </w:delText>
        </w:r>
      </w:del>
    </w:p>
    <w:p w14:paraId="3A4C4C59" w14:textId="390B6A57" w:rsidR="00C67BCA" w:rsidRPr="00244535" w:rsidDel="00AA75B4" w:rsidRDefault="00C67BCA" w:rsidP="00960EB1">
      <w:pPr>
        <w:pStyle w:val="ListParagraph"/>
        <w:numPr>
          <w:ilvl w:val="0"/>
          <w:numId w:val="15"/>
        </w:numPr>
        <w:ind w:leftChars="0"/>
        <w:jc w:val="both"/>
        <w:rPr>
          <w:del w:id="216" w:author="Anurag Mishra" w:date="2018-05-18T11:51:00Z"/>
          <w:strike/>
          <w:lang w:eastAsia="zh-HK"/>
        </w:rPr>
      </w:pPr>
      <w:del w:id="217" w:author="Anurag Mishra" w:date="2018-05-18T11:51:00Z">
        <w:r w:rsidRPr="00244535" w:rsidDel="00AA75B4">
          <w:rPr>
            <w:strike/>
            <w:lang w:eastAsia="zh-HK"/>
          </w:rPr>
          <w:delText xml:space="preserve">1 report for Unit 42; and </w:delText>
        </w:r>
      </w:del>
    </w:p>
    <w:p w14:paraId="7F83325F" w14:textId="05FB6260" w:rsidR="00C67BCA" w:rsidRPr="00244535" w:rsidDel="00AA75B4" w:rsidRDefault="00C67BCA" w:rsidP="00960EB1">
      <w:pPr>
        <w:pStyle w:val="ListParagraph"/>
        <w:numPr>
          <w:ilvl w:val="0"/>
          <w:numId w:val="15"/>
        </w:numPr>
        <w:ind w:leftChars="0"/>
        <w:jc w:val="both"/>
        <w:rPr>
          <w:del w:id="218" w:author="Anurag Mishra" w:date="2018-05-18T11:51:00Z"/>
          <w:strike/>
          <w:lang w:eastAsia="zh-HK"/>
        </w:rPr>
      </w:pPr>
      <w:del w:id="219" w:author="Anurag Mishra" w:date="2018-05-18T11:51:00Z">
        <w:r w:rsidRPr="00244535" w:rsidDel="00AA75B4">
          <w:rPr>
            <w:strike/>
            <w:lang w:eastAsia="zh-HK"/>
          </w:rPr>
          <w:delText>1 report for Utilities (Unit 50, 51, 52 &amp; 66);</w:delText>
        </w:r>
      </w:del>
    </w:p>
    <w:p w14:paraId="2247DCAA" w14:textId="17F9BD64" w:rsidR="00786B61" w:rsidRPr="00244535" w:rsidDel="00AA75B4" w:rsidRDefault="00786B61" w:rsidP="00786B61">
      <w:pPr>
        <w:pStyle w:val="ListParagraph"/>
        <w:ind w:leftChars="0" w:left="1473"/>
        <w:jc w:val="both"/>
        <w:rPr>
          <w:del w:id="220" w:author="Anurag Mishra" w:date="2018-05-18T11:51:00Z"/>
          <w:strike/>
          <w:lang w:eastAsia="zh-HK"/>
        </w:rPr>
      </w:pPr>
    </w:p>
    <w:p w14:paraId="1C19C9ED" w14:textId="6D1C4E49" w:rsidR="00C67BCA" w:rsidRPr="00244535" w:rsidDel="00244535" w:rsidRDefault="00C67BCA" w:rsidP="00960EB1">
      <w:pPr>
        <w:pStyle w:val="ListParagraph"/>
        <w:numPr>
          <w:ilvl w:val="0"/>
          <w:numId w:val="12"/>
        </w:numPr>
        <w:ind w:leftChars="0" w:left="993" w:hanging="285"/>
        <w:jc w:val="both"/>
        <w:rPr>
          <w:del w:id="221" w:author="Sneha Kulkarni" w:date="2018-05-18T14:43:00Z"/>
          <w:strike/>
          <w:lang w:eastAsia="zh-HK"/>
        </w:rPr>
      </w:pPr>
      <w:del w:id="222" w:author="Sneha Kulkarni" w:date="2018-05-18T14:43:00Z">
        <w:r w:rsidRPr="00244535" w:rsidDel="00244535">
          <w:rPr>
            <w:strike/>
            <w:lang w:eastAsia="zh-HK"/>
          </w:rPr>
          <w:delText xml:space="preserve">1 day Training session </w:delText>
        </w:r>
        <w:r w:rsidR="00C81199" w:rsidRPr="00244535" w:rsidDel="00244535">
          <w:rPr>
            <w:strike/>
            <w:lang w:eastAsia="zh-HK"/>
          </w:rPr>
          <w:delText xml:space="preserve">before HAZOP </w:delText>
        </w:r>
        <w:r w:rsidRPr="00244535" w:rsidDel="00244535">
          <w:rPr>
            <w:strike/>
            <w:lang w:eastAsia="zh-HK"/>
          </w:rPr>
          <w:delText xml:space="preserve">(in </w:delText>
        </w:r>
        <w:r w:rsidR="00F01B69" w:rsidRPr="00244535" w:rsidDel="00244535">
          <w:rPr>
            <w:strike/>
            <w:lang w:eastAsia="zh-HK"/>
          </w:rPr>
          <w:delText>Technip</w:delText>
        </w:r>
        <w:r w:rsidRPr="00244535" w:rsidDel="00244535">
          <w:rPr>
            <w:strike/>
            <w:lang w:eastAsia="zh-HK"/>
          </w:rPr>
          <w:delText xml:space="preserve"> office</w:delText>
        </w:r>
        <w:r w:rsidR="0025097C" w:rsidRPr="00244535" w:rsidDel="00244535">
          <w:rPr>
            <w:strike/>
            <w:lang w:eastAsia="zh-HK"/>
          </w:rPr>
          <w:delText>/ by videoconference)</w:delText>
        </w:r>
        <w:r w:rsidRPr="00244535" w:rsidDel="00244535">
          <w:rPr>
            <w:strike/>
            <w:lang w:eastAsia="zh-HK"/>
          </w:rPr>
          <w:delText xml:space="preserve"> for ensuring </w:delText>
        </w:r>
        <w:commentRangeStart w:id="223"/>
        <w:r w:rsidRPr="00244535" w:rsidDel="00244535">
          <w:rPr>
            <w:strike/>
            <w:lang w:eastAsia="zh-HK"/>
          </w:rPr>
          <w:delText>approach</w:delText>
        </w:r>
        <w:commentRangeEnd w:id="223"/>
        <w:r w:rsidR="004F41AB" w:rsidRPr="00244535" w:rsidDel="00244535">
          <w:rPr>
            <w:rStyle w:val="CommentReference"/>
            <w:strike/>
          </w:rPr>
          <w:commentReference w:id="223"/>
        </w:r>
        <w:r w:rsidRPr="00244535" w:rsidDel="00244535">
          <w:rPr>
            <w:strike/>
            <w:lang w:eastAsia="zh-HK"/>
          </w:rPr>
          <w:delText xml:space="preserve"> and application of the procedure</w:delText>
        </w:r>
        <w:r w:rsidR="00FC1445" w:rsidRPr="00244535" w:rsidDel="00244535">
          <w:rPr>
            <w:strike/>
            <w:lang w:eastAsia="zh-HK"/>
          </w:rPr>
          <w:delText>.</w:delText>
        </w:r>
      </w:del>
    </w:p>
    <w:p w14:paraId="476C452C" w14:textId="172CDF9E" w:rsidR="004D022D" w:rsidRDefault="004D022D" w:rsidP="00C04A44">
      <w:pPr>
        <w:spacing w:after="240"/>
        <w:ind w:left="708" w:rightChars="257" w:right="565"/>
        <w:jc w:val="both"/>
      </w:pPr>
      <w:r w:rsidRPr="00244535">
        <w:t>It</w:t>
      </w:r>
      <w:r w:rsidRPr="00DD6AD6">
        <w:t xml:space="preserve"> is understood that </w:t>
      </w:r>
      <w:r>
        <w:t xml:space="preserve">the </w:t>
      </w:r>
      <w:r w:rsidRPr="00DD6AD6">
        <w:t>following will be arranged by</w:t>
      </w:r>
      <w:r>
        <w:t xml:space="preserve"> </w:t>
      </w:r>
      <w:r w:rsidR="00F01B69">
        <w:rPr>
          <w:lang w:eastAsia="zh-HK"/>
        </w:rPr>
        <w:t>Technip</w:t>
      </w:r>
      <w:r w:rsidR="00B4027B">
        <w:t xml:space="preserve"> </w:t>
      </w:r>
      <w:r>
        <w:t>for the workshop studies</w:t>
      </w:r>
      <w:r w:rsidRPr="00DD6AD6">
        <w:t>:</w:t>
      </w:r>
    </w:p>
    <w:p w14:paraId="1C01FDAB" w14:textId="5DC1EA3F" w:rsidR="00845084" w:rsidRDefault="00845084" w:rsidP="004D022D">
      <w:pPr>
        <w:pStyle w:val="Bullet1IRESC"/>
        <w:ind w:left="1134" w:hanging="425"/>
      </w:pPr>
      <w:r>
        <w:rPr>
          <w:lang w:val="en-US"/>
        </w:rPr>
        <w:t>Worksheet templates for HAZOP and LOPA review;</w:t>
      </w:r>
    </w:p>
    <w:p w14:paraId="1FA675A3" w14:textId="77777777" w:rsidR="004D022D" w:rsidRPr="00856463" w:rsidRDefault="004D022D" w:rsidP="004D022D">
      <w:pPr>
        <w:pStyle w:val="Bullet1IRESC"/>
        <w:ind w:left="1134" w:hanging="425"/>
      </w:pPr>
      <w:r w:rsidRPr="00856463">
        <w:t>Meeting room facilities including overhead projector/s;</w:t>
      </w:r>
    </w:p>
    <w:p w14:paraId="4FFBC116" w14:textId="315B51B2" w:rsidR="004D022D" w:rsidRPr="00856463" w:rsidRDefault="004D022D" w:rsidP="004D022D">
      <w:pPr>
        <w:pStyle w:val="Bullet1IRESC"/>
        <w:ind w:left="1134" w:hanging="425"/>
      </w:pPr>
      <w:r w:rsidRPr="00856463">
        <w:t>Participation of relevant team members from Company/Owner, Contractor,</w:t>
      </w:r>
      <w:r w:rsidRPr="00856463">
        <w:rPr>
          <w:rFonts w:hint="eastAsia"/>
        </w:rPr>
        <w:t xml:space="preserve"> Licensor</w:t>
      </w:r>
      <w:r w:rsidRPr="00856463">
        <w:t xml:space="preserve"> and Vendor (where applicable);</w:t>
      </w:r>
    </w:p>
    <w:p w14:paraId="082B3ECA" w14:textId="77777777" w:rsidR="004D022D" w:rsidRDefault="004D022D" w:rsidP="004D022D">
      <w:pPr>
        <w:pStyle w:val="Bullet1IRESC"/>
        <w:ind w:left="1134" w:hanging="425"/>
      </w:pPr>
      <w:r w:rsidRPr="00856463">
        <w:t>Documentation that will be used during session for reference</w:t>
      </w:r>
      <w:r>
        <w:t>; and</w:t>
      </w:r>
    </w:p>
    <w:p w14:paraId="7E147E08" w14:textId="77777777" w:rsidR="004D022D" w:rsidRDefault="004D022D" w:rsidP="007E78A7">
      <w:pPr>
        <w:pStyle w:val="Bullet1IRESC"/>
        <w:ind w:left="1134" w:hanging="425"/>
      </w:pPr>
      <w:r>
        <w:rPr>
          <w:rFonts w:hint="eastAsia"/>
        </w:rPr>
        <w:t>Scanning of Master P&amp;IDs</w:t>
      </w:r>
      <w:r>
        <w:t xml:space="preserve"> and conversion to e-file.</w:t>
      </w:r>
    </w:p>
    <w:p w14:paraId="599E45CC" w14:textId="77777777" w:rsidR="007457C5" w:rsidRDefault="007457C5" w:rsidP="00A138A7">
      <w:pPr>
        <w:ind w:left="708"/>
        <w:jc w:val="both"/>
        <w:rPr>
          <w:ins w:id="224" w:author="Anurag Mishra" w:date="2018-05-18T18:03:00Z"/>
        </w:rPr>
      </w:pPr>
    </w:p>
    <w:p w14:paraId="21471753" w14:textId="77777777" w:rsidR="007457C5" w:rsidRDefault="007457C5" w:rsidP="007457C5">
      <w:pPr>
        <w:spacing w:after="240"/>
        <w:ind w:left="708" w:rightChars="257" w:right="565"/>
        <w:jc w:val="both"/>
        <w:rPr>
          <w:ins w:id="225" w:author="Anurag Mishra" w:date="2018-05-18T18:03:00Z"/>
        </w:rPr>
      </w:pPr>
      <w:ins w:id="226" w:author="Anurag Mishra" w:date="2018-05-18T18:03:00Z">
        <w:r w:rsidRPr="00244535">
          <w:t>Facilitator and scribe will attend one day training program by Neste on video conference.</w:t>
        </w:r>
        <w:r>
          <w:t xml:space="preserve"> The training session will be organized by Neste to ensure common approach application of procedure.</w:t>
        </w:r>
      </w:ins>
    </w:p>
    <w:p w14:paraId="27E89920" w14:textId="77777777" w:rsidR="007457C5" w:rsidRDefault="007457C5" w:rsidP="00A138A7">
      <w:pPr>
        <w:ind w:left="708"/>
        <w:jc w:val="both"/>
        <w:rPr>
          <w:ins w:id="227" w:author="Anurag Mishra" w:date="2018-05-18T18:03:00Z"/>
        </w:rPr>
      </w:pPr>
    </w:p>
    <w:p w14:paraId="526408F1" w14:textId="5B294739" w:rsidR="00A138A7" w:rsidRDefault="00A138A7" w:rsidP="00A138A7">
      <w:pPr>
        <w:ind w:left="708"/>
        <w:jc w:val="both"/>
      </w:pPr>
      <w:r>
        <w:rPr>
          <w:rFonts w:hint="eastAsia"/>
        </w:rPr>
        <w:t xml:space="preserve">The </w:t>
      </w:r>
      <w:r>
        <w:t xml:space="preserve">workshop </w:t>
      </w:r>
      <w:r>
        <w:rPr>
          <w:rFonts w:hint="eastAsia"/>
        </w:rPr>
        <w:t>study session</w:t>
      </w:r>
      <w:r>
        <w:t>s</w:t>
      </w:r>
      <w:r>
        <w:rPr>
          <w:rFonts w:hint="eastAsia"/>
        </w:rPr>
        <w:t xml:space="preserve"> will be conducted in English. </w:t>
      </w:r>
      <w:r>
        <w:t>All</w:t>
      </w:r>
      <w:r>
        <w:rPr>
          <w:rFonts w:hint="eastAsia"/>
        </w:rPr>
        <w:t xml:space="preserve"> study report</w:t>
      </w:r>
      <w:r>
        <w:t>s</w:t>
      </w:r>
      <w:r>
        <w:rPr>
          <w:rFonts w:hint="eastAsia"/>
        </w:rPr>
        <w:t xml:space="preserve"> will be in English</w:t>
      </w:r>
      <w:r w:rsidRPr="00C87451">
        <w:t>.</w:t>
      </w:r>
    </w:p>
    <w:p w14:paraId="4F77C074" w14:textId="74F113B6" w:rsidR="00B92D6F" w:rsidRPr="00ED0C8A" w:rsidRDefault="00B92D6F" w:rsidP="00960EB1">
      <w:pPr>
        <w:pStyle w:val="Heading1"/>
        <w:numPr>
          <w:ilvl w:val="0"/>
          <w:numId w:val="10"/>
        </w:numPr>
        <w:spacing w:before="360"/>
        <w:ind w:left="709" w:hanging="709"/>
        <w:jc w:val="both"/>
      </w:pPr>
      <w:bookmarkStart w:id="228" w:name="_Toc363475004"/>
      <w:bookmarkEnd w:id="45"/>
      <w:bookmarkEnd w:id="46"/>
      <w:r w:rsidRPr="00ED0C8A">
        <w:lastRenderedPageBreak/>
        <w:t>Proposal Basis and Assumptions</w:t>
      </w:r>
      <w:bookmarkEnd w:id="228"/>
    </w:p>
    <w:p w14:paraId="401F11B6" w14:textId="77777777" w:rsidR="00B92D6F" w:rsidRPr="00ED0C8A" w:rsidRDefault="00B92D6F" w:rsidP="00B92D6F">
      <w:pPr>
        <w:ind w:left="708"/>
        <w:jc w:val="both"/>
        <w:rPr>
          <w:lang w:eastAsia="zh-HK"/>
        </w:rPr>
      </w:pPr>
      <w:r w:rsidRPr="00ED0C8A">
        <w:rPr>
          <w:lang w:eastAsia="zh-HK"/>
        </w:rPr>
        <w:t xml:space="preserve">Our proposal is based on the assumptions and conditions listed below and those in Section </w:t>
      </w:r>
      <w:r>
        <w:rPr>
          <w:rFonts w:hint="eastAsia"/>
          <w:lang w:eastAsia="zh-HK"/>
        </w:rPr>
        <w:t>2</w:t>
      </w:r>
      <w:r w:rsidRPr="00ED0C8A">
        <w:rPr>
          <w:lang w:eastAsia="zh-HK"/>
        </w:rPr>
        <w:t xml:space="preserve"> of the proposal</w:t>
      </w:r>
      <w:r>
        <w:rPr>
          <w:lang w:eastAsia="zh-HK"/>
        </w:rPr>
        <w:t>.</w:t>
      </w:r>
    </w:p>
    <w:p w14:paraId="02F7385B" w14:textId="18A56694" w:rsidR="00B92D6F" w:rsidRDefault="00B92D6F" w:rsidP="00126870">
      <w:pPr>
        <w:pStyle w:val="Bullet1IRESC"/>
        <w:ind w:left="1134" w:hanging="425"/>
      </w:pPr>
      <w:r w:rsidRPr="00B604AD">
        <w:t>The scope of work is limited to th</w:t>
      </w:r>
      <w:r>
        <w:t>e</w:t>
      </w:r>
      <w:r w:rsidRPr="00B604AD">
        <w:t xml:space="preserve"> facilities as described in Section </w:t>
      </w:r>
      <w:r w:rsidRPr="004618BC">
        <w:t>2</w:t>
      </w:r>
      <w:r w:rsidRPr="00A261AC">
        <w:t xml:space="preserve"> of th</w:t>
      </w:r>
      <w:r>
        <w:t>is</w:t>
      </w:r>
      <w:r w:rsidRPr="00A261AC">
        <w:t xml:space="preserve"> proposal. Assessment for </w:t>
      </w:r>
      <w:r>
        <w:t>additional</w:t>
      </w:r>
      <w:r w:rsidRPr="00A261AC">
        <w:t xml:space="preserve"> facilities not described in the RFQ</w:t>
      </w:r>
      <w:del w:id="229" w:author="Anurag Mishra" w:date="2018-05-18T17:54:00Z">
        <w:r w:rsidRPr="00A261AC" w:rsidDel="0055537C">
          <w:delText>, alternative intent or design parameters or alternative operation modes</w:delText>
        </w:r>
      </w:del>
      <w:r w:rsidRPr="00A261AC">
        <w:t xml:space="preserve"> will not be considered. An exception to this may be considered on a case-by-case basis, if such requirements are communicated to IRESC before the commencement of the studies and the additional effort involved is not significant.</w:t>
      </w:r>
    </w:p>
    <w:p w14:paraId="6139A83D" w14:textId="77777777" w:rsidR="00B92D6F" w:rsidRPr="00B92D6F" w:rsidRDefault="00B92D6F" w:rsidP="00126870">
      <w:pPr>
        <w:pStyle w:val="Bullet1IRESC"/>
        <w:numPr>
          <w:ilvl w:val="0"/>
          <w:numId w:val="0"/>
        </w:numPr>
        <w:ind w:left="1134"/>
        <w:rPr>
          <w:rFonts w:eastAsia="SimSun"/>
          <w:lang w:eastAsia="zh-CN"/>
        </w:rPr>
      </w:pPr>
    </w:p>
    <w:p w14:paraId="586305D6" w14:textId="54A3F3D5" w:rsidR="00AD7E5F" w:rsidRPr="00C10CAF" w:rsidDel="00244535" w:rsidRDefault="00B92D6F" w:rsidP="002E51FB">
      <w:pPr>
        <w:pStyle w:val="Bullet1IRESC"/>
        <w:ind w:left="1134" w:hanging="425"/>
        <w:rPr>
          <w:del w:id="230" w:author="Sneha Kulkarni" w:date="2018-05-18T14:43:00Z"/>
          <w:strike/>
          <w:highlight w:val="yellow"/>
        </w:rPr>
      </w:pPr>
      <w:commentRangeStart w:id="231"/>
      <w:del w:id="232" w:author="Sneha Kulkarni" w:date="2018-05-18T14:43:00Z">
        <w:r w:rsidRPr="00C10CAF" w:rsidDel="00244535">
          <w:rPr>
            <w:strike/>
            <w:highlight w:val="yellow"/>
          </w:rPr>
          <w:delText>It is important to note that this proposal, including the schedule and fees, has been prepared on the basis that all assessments/ reviews will be performed for one set of facility configuration, design &amp; process parameters and layout. Any change in these inputs (such as change of layout, addition or deletion of equipment, change in operating conditions including composition etc.) requiring an update of the assessment or the study report will be subjected to an additional cost based on the extra effort required.</w:delText>
        </w:r>
        <w:r w:rsidR="00A138A7" w:rsidRPr="00C10CAF" w:rsidDel="00244535">
          <w:rPr>
            <w:strike/>
            <w:highlight w:val="yellow"/>
          </w:rPr>
          <w:delText xml:space="preserve"> </w:delText>
        </w:r>
        <w:commentRangeEnd w:id="231"/>
        <w:r w:rsidR="00C10CAF" w:rsidRPr="00C10CAF" w:rsidDel="00244535">
          <w:rPr>
            <w:rStyle w:val="CommentReference"/>
            <w:strike/>
            <w:lang w:eastAsia="zh-TW"/>
          </w:rPr>
          <w:commentReference w:id="231"/>
        </w:r>
      </w:del>
    </w:p>
    <w:p w14:paraId="781613A0" w14:textId="30CE1B81" w:rsidR="00B92D6F" w:rsidDel="00244535" w:rsidRDefault="00B92D6F" w:rsidP="00F30D83">
      <w:pPr>
        <w:pStyle w:val="Bullet1IRESC"/>
        <w:numPr>
          <w:ilvl w:val="0"/>
          <w:numId w:val="0"/>
        </w:numPr>
        <w:ind w:left="1134"/>
        <w:rPr>
          <w:del w:id="233" w:author="Sneha Kulkarni" w:date="2018-05-18T14:43:00Z"/>
        </w:rPr>
      </w:pPr>
    </w:p>
    <w:p w14:paraId="01FBD38B" w14:textId="45AD7F3F" w:rsidR="00B92D6F" w:rsidRDefault="00B92D6F" w:rsidP="00960EB1">
      <w:pPr>
        <w:pStyle w:val="ListParagraph"/>
        <w:numPr>
          <w:ilvl w:val="0"/>
          <w:numId w:val="12"/>
        </w:numPr>
        <w:ind w:leftChars="0" w:left="1134" w:hanging="426"/>
        <w:jc w:val="both"/>
      </w:pPr>
      <w:r w:rsidRPr="0052138E">
        <w:t>It has been considered that all studies will be commenced within a reasonable time</w:t>
      </w:r>
      <w:r w:rsidRPr="0052138E">
        <w:rPr>
          <w:rFonts w:hint="eastAsia"/>
        </w:rPr>
        <w:t xml:space="preserve"> </w:t>
      </w:r>
      <w:r w:rsidRPr="0052138E">
        <w:t>period upon the award of the study. If the schedule for all or part of the studies or</w:t>
      </w:r>
      <w:r w:rsidRPr="0052138E">
        <w:rPr>
          <w:rFonts w:hint="eastAsia"/>
        </w:rPr>
        <w:t xml:space="preserve"> </w:t>
      </w:r>
      <w:r w:rsidRPr="0052138E">
        <w:t>facilities are postponed significantly due to reasons beyond IRESC’s control, we</w:t>
      </w:r>
      <w:r w:rsidRPr="0052138E">
        <w:rPr>
          <w:rFonts w:hint="eastAsia"/>
        </w:rPr>
        <w:t xml:space="preserve"> </w:t>
      </w:r>
      <w:r w:rsidRPr="0052138E">
        <w:t>reserve the rights to replace the proposed study team members with other qualified</w:t>
      </w:r>
      <w:r w:rsidRPr="0052138E">
        <w:rPr>
          <w:rFonts w:hint="eastAsia"/>
        </w:rPr>
        <w:t xml:space="preserve"> </w:t>
      </w:r>
      <w:r w:rsidRPr="0052138E">
        <w:t>personnel depending on our staff’s availability.</w:t>
      </w:r>
      <w:del w:id="234" w:author="Anurag Mishra" w:date="2018-05-18T17:54:00Z">
        <w:r w:rsidRPr="0052138E" w:rsidDel="0055537C">
          <w:delText xml:space="preserve"> The time frame for study reports</w:delText>
        </w:r>
        <w:r w:rsidDel="0055537C">
          <w:delText xml:space="preserve">’ </w:delText>
        </w:r>
        <w:r w:rsidRPr="0052138E" w:rsidDel="0055537C">
          <w:delText xml:space="preserve">delivery may also need to be revisited based on the same consideration. </w:delText>
        </w:r>
      </w:del>
      <w:ins w:id="235" w:author="Anurag Mishra" w:date="2018-05-18T17:54:00Z">
        <w:r w:rsidR="0055537C">
          <w:t xml:space="preserve"> </w:t>
        </w:r>
      </w:ins>
      <w:r w:rsidRPr="0052138E">
        <w:t>A variation</w:t>
      </w:r>
      <w:r w:rsidRPr="0052138E">
        <w:rPr>
          <w:rFonts w:hint="eastAsia"/>
        </w:rPr>
        <w:t xml:space="preserve"> </w:t>
      </w:r>
      <w:r w:rsidRPr="0052138E">
        <w:t>order may be issued to capture any additional effort/</w:t>
      </w:r>
      <w:ins w:id="236" w:author="Vincentius Mario PURNAMA" w:date="2020-08-25T15:04:00Z">
        <w:r w:rsidR="00B05FCF">
          <w:t xml:space="preserve"> </w:t>
        </w:r>
      </w:ins>
      <w:del w:id="237" w:author="Vincentius Mario PURNAMA" w:date="2020-08-25T15:01:00Z">
        <w:r w:rsidRPr="0052138E" w:rsidDel="0029126F">
          <w:delText xml:space="preserve"> </w:delText>
        </w:r>
      </w:del>
      <w:r w:rsidRPr="0052138E">
        <w:t>cost incurred on a justifiable basis</w:t>
      </w:r>
      <w:r>
        <w:rPr>
          <w:rFonts w:hint="eastAsia"/>
        </w:rPr>
        <w:t xml:space="preserve"> </w:t>
      </w:r>
      <w:r w:rsidRPr="009B01DA">
        <w:t>due to the postponement.</w:t>
      </w:r>
    </w:p>
    <w:p w14:paraId="375288AD" w14:textId="4EA7707F" w:rsidR="00B92D6F" w:rsidRPr="00BD558D" w:rsidRDefault="00B92D6F" w:rsidP="00960EB1">
      <w:pPr>
        <w:pStyle w:val="Heading1"/>
        <w:numPr>
          <w:ilvl w:val="0"/>
          <w:numId w:val="10"/>
        </w:numPr>
        <w:spacing w:before="360"/>
        <w:ind w:left="709" w:hanging="709"/>
        <w:jc w:val="both"/>
        <w:rPr>
          <w:lang w:eastAsia="zh-HK"/>
        </w:rPr>
      </w:pPr>
      <w:bookmarkStart w:id="238" w:name="_Toc363475005"/>
      <w:r w:rsidRPr="00BD558D">
        <w:t>Study Approach</w:t>
      </w:r>
      <w:bookmarkEnd w:id="238"/>
    </w:p>
    <w:p w14:paraId="728FE848" w14:textId="1B08A0DE" w:rsidR="002817E6" w:rsidRDefault="00B92D6F" w:rsidP="00640381">
      <w:pPr>
        <w:spacing w:after="240"/>
        <w:ind w:leftChars="321" w:left="706" w:rightChars="257" w:right="565"/>
        <w:jc w:val="both"/>
        <w:rPr>
          <w:lang w:val="en-US"/>
        </w:rPr>
      </w:pPr>
      <w:bookmarkStart w:id="239" w:name="_Toc363475006"/>
      <w:r w:rsidRPr="00640381">
        <w:rPr>
          <w:lang w:val="en-US"/>
        </w:rPr>
        <w:t xml:space="preserve">The study approach and methodology for </w:t>
      </w:r>
      <w:r w:rsidR="00CD3815">
        <w:rPr>
          <w:lang w:val="en-US"/>
        </w:rPr>
        <w:t>HAZOP</w:t>
      </w:r>
      <w:r w:rsidRPr="00640381">
        <w:rPr>
          <w:lang w:val="en-US"/>
        </w:rPr>
        <w:t xml:space="preserve"> </w:t>
      </w:r>
      <w:r w:rsidR="00C04A44">
        <w:rPr>
          <w:lang w:val="en-US"/>
        </w:rPr>
        <w:t xml:space="preserve">and LOPA </w:t>
      </w:r>
      <w:del w:id="240" w:author="Anurag Mishra" w:date="2018-05-18T11:55:00Z">
        <w:r w:rsidR="00C04A44" w:rsidDel="00C10CAF">
          <w:rPr>
            <w:lang w:val="en-US"/>
          </w:rPr>
          <w:delText xml:space="preserve">Review </w:delText>
        </w:r>
      </w:del>
      <w:r w:rsidRPr="00640381">
        <w:rPr>
          <w:lang w:val="en-US"/>
        </w:rPr>
        <w:t>stud</w:t>
      </w:r>
      <w:r w:rsidR="00C04A44">
        <w:rPr>
          <w:lang w:val="en-US"/>
        </w:rPr>
        <w:t>ies</w:t>
      </w:r>
      <w:r w:rsidRPr="00640381">
        <w:rPr>
          <w:lang w:val="en-US"/>
        </w:rPr>
        <w:t xml:space="preserve"> will primarily follow </w:t>
      </w:r>
      <w:r w:rsidR="003E6C5C" w:rsidRPr="003B5A44">
        <w:rPr>
          <w:lang w:val="en-US"/>
        </w:rPr>
        <w:t>Process Risk Classification (NOQD 429</w:t>
      </w:r>
      <w:del w:id="241" w:author="Vincentius Mario PURNAMA" w:date="2020-08-25T20:23:00Z">
        <w:r w:rsidR="003E6C5C" w:rsidRPr="003B5A44" w:rsidDel="009B5BFD">
          <w:rPr>
            <w:lang w:val="en-US"/>
          </w:rPr>
          <w:delText>, 18 May 2016</w:delText>
        </w:r>
      </w:del>
      <w:r w:rsidR="003E6C5C" w:rsidRPr="003B5A44">
        <w:rPr>
          <w:lang w:val="en-US"/>
        </w:rPr>
        <w:t xml:space="preserve">) and Layers </w:t>
      </w:r>
      <w:r w:rsidR="00C04A44" w:rsidRPr="003B5A44">
        <w:rPr>
          <w:lang w:val="en-US"/>
        </w:rPr>
        <w:t>o</w:t>
      </w:r>
      <w:r w:rsidR="003E6C5C" w:rsidRPr="003B5A44">
        <w:rPr>
          <w:lang w:val="en-US"/>
        </w:rPr>
        <w:t>f Protection Analysis for Process Hazards</w:t>
      </w:r>
      <w:r w:rsidR="00CD3815" w:rsidRPr="003B5A44">
        <w:rPr>
          <w:lang w:val="en-US"/>
        </w:rPr>
        <w:t xml:space="preserve"> </w:t>
      </w:r>
      <w:r w:rsidR="003E6C5C" w:rsidRPr="003B5A44">
        <w:rPr>
          <w:lang w:val="en-US"/>
        </w:rPr>
        <w:t>(</w:t>
      </w:r>
      <w:r w:rsidR="00C04A44" w:rsidRPr="003B5A44">
        <w:rPr>
          <w:lang w:val="en-US"/>
        </w:rPr>
        <w:t xml:space="preserve">NOQD </w:t>
      </w:r>
      <w:r w:rsidR="003E6C5C" w:rsidRPr="003B5A44">
        <w:rPr>
          <w:lang w:val="en-US"/>
        </w:rPr>
        <w:t>468</w:t>
      </w:r>
      <w:del w:id="242" w:author="Vincentius Mario PURNAMA" w:date="2020-08-25T20:23:00Z">
        <w:r w:rsidR="00C04A44" w:rsidRPr="003B5A44" w:rsidDel="009B5BFD">
          <w:rPr>
            <w:lang w:val="en-US"/>
          </w:rPr>
          <w:delText>, 6 April 2018</w:delText>
        </w:r>
      </w:del>
      <w:r w:rsidR="00C04A44" w:rsidRPr="003B5A44">
        <w:rPr>
          <w:lang w:val="en-US"/>
        </w:rPr>
        <w:t>)</w:t>
      </w:r>
      <w:ins w:id="243" w:author="Sneha Kulkarni" w:date="2018-05-18T21:29:00Z">
        <w:r w:rsidR="00B335FB" w:rsidRPr="003B5A44">
          <w:rPr>
            <w:lang w:val="en-US"/>
          </w:rPr>
          <w:t>.</w:t>
        </w:r>
        <w:r w:rsidR="00B335FB">
          <w:rPr>
            <w:lang w:val="en-US"/>
          </w:rPr>
          <w:t xml:space="preserve"> We have reviewed the </w:t>
        </w:r>
      </w:ins>
      <w:ins w:id="244" w:author="Sneha Kulkarni" w:date="2018-05-18T21:57:00Z">
        <w:r w:rsidR="001C7183">
          <w:rPr>
            <w:lang w:val="en-US"/>
          </w:rPr>
          <w:t xml:space="preserve">HAZOP LOPA </w:t>
        </w:r>
      </w:ins>
      <w:ins w:id="245" w:author="Sneha Kulkarni" w:date="2018-05-18T21:29:00Z">
        <w:r w:rsidR="00B335FB">
          <w:rPr>
            <w:lang w:val="en-US"/>
          </w:rPr>
          <w:t xml:space="preserve">project specifications and </w:t>
        </w:r>
      </w:ins>
      <w:ins w:id="246" w:author="Sneha Kulkarni" w:date="2018-05-18T21:57:00Z">
        <w:r w:rsidR="001C7183">
          <w:rPr>
            <w:lang w:val="en-US"/>
          </w:rPr>
          <w:t xml:space="preserve">find these to be </w:t>
        </w:r>
      </w:ins>
      <w:ins w:id="247" w:author="Sneha Kulkarni" w:date="2018-05-18T21:29:00Z">
        <w:r w:rsidR="00B335FB">
          <w:rPr>
            <w:lang w:val="en-US"/>
          </w:rPr>
          <w:t xml:space="preserve">in line with the approach adopted </w:t>
        </w:r>
      </w:ins>
      <w:ins w:id="248" w:author="Sneha Kulkarni" w:date="2018-05-18T21:57:00Z">
        <w:r w:rsidR="001C7183">
          <w:rPr>
            <w:lang w:val="en-US"/>
          </w:rPr>
          <w:t xml:space="preserve">by IRESC </w:t>
        </w:r>
      </w:ins>
      <w:ins w:id="249" w:author="Sneha Kulkarni" w:date="2018-05-18T21:29:00Z">
        <w:r w:rsidR="00B335FB">
          <w:rPr>
            <w:lang w:val="en-US"/>
          </w:rPr>
          <w:t xml:space="preserve">in past projects. </w:t>
        </w:r>
      </w:ins>
      <w:ins w:id="250" w:author="Sneha Kulkarni" w:date="2018-05-18T21:30:00Z">
        <w:r w:rsidR="001C7183">
          <w:rPr>
            <w:lang w:val="en-US"/>
          </w:rPr>
          <w:t xml:space="preserve">Our </w:t>
        </w:r>
        <w:r w:rsidR="00B335FB">
          <w:rPr>
            <w:lang w:val="en-US"/>
          </w:rPr>
          <w:t>facilitators are familiar with the approach</w:t>
        </w:r>
      </w:ins>
      <w:ins w:id="251" w:author="Sneha Kulkarni" w:date="2018-05-18T21:58:00Z">
        <w:r w:rsidR="001C7183">
          <w:rPr>
            <w:lang w:val="en-US"/>
          </w:rPr>
          <w:t xml:space="preserve"> specified in these procedures</w:t>
        </w:r>
      </w:ins>
      <w:ins w:id="252" w:author="Sneha Kulkarni" w:date="2018-05-18T21:30:00Z">
        <w:r w:rsidR="00B335FB">
          <w:rPr>
            <w:lang w:val="en-US"/>
          </w:rPr>
          <w:t xml:space="preserve">. </w:t>
        </w:r>
      </w:ins>
      <w:del w:id="253" w:author="Sneha Kulkarni" w:date="2018-05-18T21:29:00Z">
        <w:r w:rsidR="00C04A44" w:rsidDel="00B335FB">
          <w:rPr>
            <w:lang w:val="en-US"/>
          </w:rPr>
          <w:delText xml:space="preserve">. </w:delText>
        </w:r>
      </w:del>
      <w:del w:id="254" w:author="Sneha Kulkarni" w:date="2018-05-18T21:58:00Z">
        <w:r w:rsidR="002817E6" w:rsidDel="001C7183">
          <w:rPr>
            <w:lang w:val="en-US"/>
          </w:rPr>
          <w:delText xml:space="preserve">It is also noted that the worksheet templates for HAZOP and LOPA review will be provided by NESTE and these will be used during the workshop. </w:delText>
        </w:r>
      </w:del>
    </w:p>
    <w:p w14:paraId="41488477" w14:textId="77777777" w:rsidR="002817E6" w:rsidRDefault="002817E6" w:rsidP="00640381">
      <w:pPr>
        <w:spacing w:after="240"/>
        <w:ind w:leftChars="321" w:left="706" w:rightChars="257" w:right="565"/>
        <w:jc w:val="both"/>
        <w:rPr>
          <w:lang w:val="en-US"/>
        </w:rPr>
      </w:pPr>
    </w:p>
    <w:p w14:paraId="5761EAE7" w14:textId="15CF003B" w:rsidR="00B92D6F" w:rsidRPr="00640381" w:rsidRDefault="00436A6D" w:rsidP="00640381">
      <w:pPr>
        <w:spacing w:after="240"/>
        <w:ind w:leftChars="321" w:left="706" w:rightChars="257" w:right="565"/>
        <w:jc w:val="both"/>
        <w:rPr>
          <w:lang w:val="en-US"/>
        </w:rPr>
      </w:pPr>
      <w:r w:rsidRPr="00640381">
        <w:rPr>
          <w:lang w:val="en-US"/>
        </w:rPr>
        <w:t>The following sub-sections provide an overview of the general approach that will be adopted in each of the studies.</w:t>
      </w:r>
    </w:p>
    <w:bookmarkEnd w:id="239"/>
    <w:p w14:paraId="279CE378" w14:textId="19FD2A9C" w:rsidR="00B92D6F" w:rsidRDefault="00B92D6F" w:rsidP="00960EB1">
      <w:pPr>
        <w:pStyle w:val="Heading2"/>
        <w:numPr>
          <w:ilvl w:val="1"/>
          <w:numId w:val="11"/>
        </w:numPr>
        <w:ind w:left="709" w:hanging="709"/>
        <w:jc w:val="both"/>
      </w:pPr>
      <w:r w:rsidRPr="00BD558D">
        <w:t>HAZOP Study</w:t>
      </w:r>
    </w:p>
    <w:p w14:paraId="64D0F2DE" w14:textId="78F6AB6E" w:rsidR="00F33ABA" w:rsidRDefault="00F33ABA" w:rsidP="00F33ABA">
      <w:pPr>
        <w:ind w:left="708"/>
        <w:jc w:val="both"/>
        <w:rPr>
          <w:lang w:eastAsia="zh-HK"/>
        </w:rPr>
      </w:pPr>
      <w:r w:rsidRPr="00F53CB3">
        <w:rPr>
          <w:lang w:eastAsia="zh-HK"/>
        </w:rPr>
        <w:t>A “Hazard and Operability” – HAZOP is a structured and systematic review of a process facility by the HAZOP team utilizing the diverse range of skills from the HAZOP team members. The main objective of the HAZOP is to identify and evaluate the potential hazards and operational issues which may arise from possible deviations during plant operations.</w:t>
      </w:r>
    </w:p>
    <w:p w14:paraId="116B16BC" w14:textId="77777777" w:rsidR="00F53CB3" w:rsidRPr="00F53CB3" w:rsidRDefault="00F53CB3" w:rsidP="00F33ABA">
      <w:pPr>
        <w:ind w:left="708"/>
        <w:jc w:val="both"/>
        <w:rPr>
          <w:lang w:eastAsia="zh-HK"/>
        </w:rPr>
      </w:pPr>
    </w:p>
    <w:p w14:paraId="4D1AA8ED" w14:textId="6CC911E9" w:rsidR="00F33ABA" w:rsidRPr="00F53CB3" w:rsidRDefault="00F33ABA" w:rsidP="00F33ABA">
      <w:pPr>
        <w:ind w:left="708"/>
        <w:jc w:val="both"/>
        <w:rPr>
          <w:lang w:eastAsia="zh-HK"/>
        </w:rPr>
      </w:pPr>
      <w:r w:rsidRPr="00F53CB3">
        <w:rPr>
          <w:lang w:eastAsia="zh-HK"/>
        </w:rPr>
        <w:t>The HAZOP will be a team exercise involving engineers/ specialists from a variety of departments/ specialties, such as process design, operations and instrumentation, guided by a HAZOP facilitator who will be experienced in leading HAZOP sessions with sound knowledge in engineering and hazard assessment.</w:t>
      </w:r>
    </w:p>
    <w:p w14:paraId="12CF61BE" w14:textId="77777777" w:rsidR="00F33ABA" w:rsidRPr="00F53CB3" w:rsidRDefault="00F33ABA" w:rsidP="00F33ABA">
      <w:pPr>
        <w:ind w:left="708"/>
        <w:jc w:val="both"/>
        <w:rPr>
          <w:lang w:eastAsia="zh-HK"/>
        </w:rPr>
      </w:pPr>
    </w:p>
    <w:p w14:paraId="38E5811A" w14:textId="2EC2D699" w:rsidR="00F33ABA" w:rsidRPr="00F53CB3" w:rsidRDefault="00F33ABA" w:rsidP="00F33ABA">
      <w:pPr>
        <w:ind w:left="708"/>
        <w:jc w:val="both"/>
        <w:rPr>
          <w:lang w:eastAsia="zh-HK"/>
        </w:rPr>
      </w:pPr>
      <w:r w:rsidRPr="00F53CB3">
        <w:rPr>
          <w:lang w:eastAsia="zh-HK"/>
        </w:rPr>
        <w:lastRenderedPageBreak/>
        <w:t>The HAZOP study will be carried out primarily based on P&amp;ID. According to the process functionalities, the facility subjected to the HAZOP will be divided into a number of discrete systems (i.e. Nodes) for review. The HAZOP nodes to be studied are typically defined during the session by consensus of the HAZOP team. Each selected node will then be studied consecutively by examining the potential deviation from normal operation that leads to undesired hazards using appropriate set of guidewords. A schematic of the HAZOP review process is provided in</w:t>
      </w:r>
      <w:r w:rsidR="00695794" w:rsidRPr="00F53CB3">
        <w:rPr>
          <w:lang w:eastAsia="zh-HK"/>
        </w:rPr>
        <w:t xml:space="preserve"> </w:t>
      </w:r>
      <w:r w:rsidR="008E2E25" w:rsidRPr="00F53CB3">
        <w:rPr>
          <w:lang w:eastAsia="zh-HK"/>
        </w:rPr>
        <w:fldChar w:fldCharType="begin"/>
      </w:r>
      <w:r w:rsidR="008E2E25" w:rsidRPr="00F53CB3">
        <w:rPr>
          <w:lang w:eastAsia="zh-HK"/>
        </w:rPr>
        <w:instrText xml:space="preserve"> REF _Ref490245484 \h  \* MERGEFORMAT </w:instrText>
      </w:r>
      <w:r w:rsidR="008E2E25" w:rsidRPr="00F53CB3">
        <w:rPr>
          <w:lang w:eastAsia="zh-HK"/>
        </w:rPr>
      </w:r>
      <w:r w:rsidR="008E2E25" w:rsidRPr="00F53CB3">
        <w:rPr>
          <w:lang w:eastAsia="zh-HK"/>
        </w:rPr>
        <w:fldChar w:fldCharType="separate"/>
      </w:r>
      <w:r w:rsidR="006E0F59" w:rsidRPr="006E0F59">
        <w:rPr>
          <w:lang w:eastAsia="zh-HK"/>
        </w:rPr>
        <w:t>Figure 4.1</w:t>
      </w:r>
      <w:r w:rsidR="008E2E25" w:rsidRPr="00F53CB3">
        <w:rPr>
          <w:lang w:eastAsia="zh-HK"/>
        </w:rPr>
        <w:fldChar w:fldCharType="end"/>
      </w:r>
      <w:r w:rsidR="007E1757" w:rsidRPr="00F53CB3">
        <w:rPr>
          <w:lang w:eastAsia="zh-HK"/>
        </w:rPr>
        <w:t xml:space="preserve">. </w:t>
      </w:r>
      <w:r w:rsidRPr="00F53CB3">
        <w:rPr>
          <w:lang w:eastAsia="zh-HK"/>
        </w:rPr>
        <w:t xml:space="preserve">Example HAZOP guidewords are listed in </w:t>
      </w:r>
      <w:r w:rsidRPr="00F53CB3">
        <w:rPr>
          <w:lang w:eastAsia="zh-HK"/>
        </w:rPr>
        <w:fldChar w:fldCharType="begin"/>
      </w:r>
      <w:r w:rsidRPr="00F53CB3">
        <w:rPr>
          <w:lang w:eastAsia="zh-HK"/>
        </w:rPr>
        <w:instrText xml:space="preserve"> REF _Ref490144046 \h  \* MERGEFORMAT </w:instrText>
      </w:r>
      <w:r w:rsidRPr="00F53CB3">
        <w:rPr>
          <w:lang w:eastAsia="zh-HK"/>
        </w:rPr>
      </w:r>
      <w:r w:rsidRPr="00F53CB3">
        <w:rPr>
          <w:lang w:eastAsia="zh-HK"/>
        </w:rPr>
        <w:fldChar w:fldCharType="separate"/>
      </w:r>
      <w:r w:rsidR="006E0F59" w:rsidRPr="006E0F59">
        <w:rPr>
          <w:lang w:eastAsia="zh-HK"/>
        </w:rPr>
        <w:t>Table 4.1</w:t>
      </w:r>
      <w:r w:rsidRPr="00F53CB3">
        <w:rPr>
          <w:lang w:eastAsia="zh-HK"/>
        </w:rPr>
        <w:fldChar w:fldCharType="end"/>
      </w:r>
      <w:r w:rsidRPr="00F53CB3">
        <w:rPr>
          <w:lang w:eastAsia="zh-HK"/>
        </w:rPr>
        <w:t>.</w:t>
      </w:r>
    </w:p>
    <w:p w14:paraId="26DB3CD2" w14:textId="2E89CB2D" w:rsidR="00F33ABA" w:rsidRPr="00453F59" w:rsidRDefault="00F33ABA" w:rsidP="00453F59">
      <w:pPr>
        <w:pStyle w:val="Caption"/>
        <w:keepNext/>
        <w:spacing w:after="0"/>
        <w:ind w:left="708"/>
        <w:rPr>
          <w:rFonts w:ascii="Helvetica" w:hAnsi="Helvetica"/>
          <w:b/>
          <w:i w:val="0"/>
          <w:color w:val="auto"/>
          <w:sz w:val="22"/>
          <w:szCs w:val="22"/>
        </w:rPr>
      </w:pPr>
      <w:bookmarkStart w:id="255" w:name="_Ref490144046"/>
      <w:r w:rsidRPr="00453F59">
        <w:rPr>
          <w:rFonts w:ascii="Helvetica" w:hAnsi="Helvetica"/>
          <w:b/>
          <w:i w:val="0"/>
          <w:color w:val="auto"/>
          <w:sz w:val="22"/>
          <w:szCs w:val="22"/>
        </w:rPr>
        <w:t xml:space="preserve">Table </w:t>
      </w:r>
      <w:ins w:id="256" w:author="Anurag Mishra" w:date="2018-05-18T18:04:00Z">
        <w:r w:rsidR="00F066DB">
          <w:rPr>
            <w:rFonts w:ascii="Helvetica" w:hAnsi="Helvetica"/>
            <w:b/>
            <w:i w:val="0"/>
            <w:color w:val="auto"/>
            <w:sz w:val="22"/>
            <w:szCs w:val="22"/>
          </w:rPr>
          <w:fldChar w:fldCharType="begin"/>
        </w:r>
        <w:r w:rsidR="00F066DB">
          <w:rPr>
            <w:rFonts w:ascii="Helvetica" w:hAnsi="Helvetica"/>
            <w:b/>
            <w:i w:val="0"/>
            <w:color w:val="auto"/>
            <w:sz w:val="22"/>
            <w:szCs w:val="22"/>
          </w:rPr>
          <w:instrText xml:space="preserve"> STYLEREF 1 \s </w:instrText>
        </w:r>
      </w:ins>
      <w:r w:rsidR="00F066DB">
        <w:rPr>
          <w:rFonts w:ascii="Helvetica" w:hAnsi="Helvetica"/>
          <w:b/>
          <w:i w:val="0"/>
          <w:color w:val="auto"/>
          <w:sz w:val="22"/>
          <w:szCs w:val="22"/>
        </w:rPr>
        <w:fldChar w:fldCharType="separate"/>
      </w:r>
      <w:r w:rsidR="006E0F59">
        <w:rPr>
          <w:rFonts w:ascii="Helvetica" w:hAnsi="Helvetica"/>
          <w:b/>
          <w:i w:val="0"/>
          <w:noProof/>
          <w:color w:val="auto"/>
          <w:sz w:val="22"/>
          <w:szCs w:val="22"/>
        </w:rPr>
        <w:t>4</w:t>
      </w:r>
      <w:ins w:id="257" w:author="Anurag Mishra" w:date="2018-05-18T18:04:00Z">
        <w:r w:rsidR="00F066DB">
          <w:rPr>
            <w:rFonts w:ascii="Helvetica" w:hAnsi="Helvetica"/>
            <w:b/>
            <w:i w:val="0"/>
            <w:color w:val="auto"/>
            <w:sz w:val="22"/>
            <w:szCs w:val="22"/>
          </w:rPr>
          <w:fldChar w:fldCharType="end"/>
        </w:r>
        <w:r w:rsidR="00F066DB">
          <w:rPr>
            <w:rFonts w:ascii="Helvetica" w:hAnsi="Helvetica"/>
            <w:b/>
            <w:i w:val="0"/>
            <w:color w:val="auto"/>
            <w:sz w:val="22"/>
            <w:szCs w:val="22"/>
          </w:rPr>
          <w:t>.</w:t>
        </w:r>
        <w:r w:rsidR="00F066DB">
          <w:rPr>
            <w:rFonts w:ascii="Helvetica" w:hAnsi="Helvetica"/>
            <w:b/>
            <w:i w:val="0"/>
            <w:color w:val="auto"/>
            <w:sz w:val="22"/>
            <w:szCs w:val="22"/>
          </w:rPr>
          <w:fldChar w:fldCharType="begin"/>
        </w:r>
        <w:r w:rsidR="00F066DB">
          <w:rPr>
            <w:rFonts w:ascii="Helvetica" w:hAnsi="Helvetica"/>
            <w:b/>
            <w:i w:val="0"/>
            <w:color w:val="auto"/>
            <w:sz w:val="22"/>
            <w:szCs w:val="22"/>
          </w:rPr>
          <w:instrText xml:space="preserve"> SEQ Table \* ARABIC \s 1 </w:instrText>
        </w:r>
      </w:ins>
      <w:r w:rsidR="00F066DB">
        <w:rPr>
          <w:rFonts w:ascii="Helvetica" w:hAnsi="Helvetica"/>
          <w:b/>
          <w:i w:val="0"/>
          <w:color w:val="auto"/>
          <w:sz w:val="22"/>
          <w:szCs w:val="22"/>
        </w:rPr>
        <w:fldChar w:fldCharType="separate"/>
      </w:r>
      <w:ins w:id="258" w:author="Sneha Kulkarni" w:date="2018-05-18T22:07:00Z">
        <w:r w:rsidR="006E0F59">
          <w:rPr>
            <w:rFonts w:ascii="Helvetica" w:hAnsi="Helvetica"/>
            <w:b/>
            <w:i w:val="0"/>
            <w:noProof/>
            <w:color w:val="auto"/>
            <w:sz w:val="22"/>
            <w:szCs w:val="22"/>
          </w:rPr>
          <w:t>1</w:t>
        </w:r>
      </w:ins>
      <w:ins w:id="259" w:author="Anurag Mishra" w:date="2018-05-18T18:04:00Z">
        <w:r w:rsidR="00F066DB">
          <w:rPr>
            <w:rFonts w:ascii="Helvetica" w:hAnsi="Helvetica"/>
            <w:b/>
            <w:i w:val="0"/>
            <w:color w:val="auto"/>
            <w:sz w:val="22"/>
            <w:szCs w:val="22"/>
          </w:rPr>
          <w:fldChar w:fldCharType="end"/>
        </w:r>
      </w:ins>
      <w:del w:id="260" w:author="Anurag Mishra" w:date="2018-05-18T17:58:00Z">
        <w:r w:rsidR="00686F9C" w:rsidRPr="00453F59" w:rsidDel="0055537C">
          <w:rPr>
            <w:rFonts w:ascii="Helvetica" w:hAnsi="Helvetica"/>
            <w:b/>
            <w:i w:val="0"/>
            <w:color w:val="auto"/>
            <w:sz w:val="22"/>
            <w:szCs w:val="22"/>
          </w:rPr>
          <w:fldChar w:fldCharType="begin"/>
        </w:r>
        <w:r w:rsidR="00686F9C" w:rsidRPr="00453F59" w:rsidDel="0055537C">
          <w:rPr>
            <w:rFonts w:ascii="Helvetica" w:hAnsi="Helvetica"/>
            <w:b/>
            <w:i w:val="0"/>
            <w:color w:val="auto"/>
            <w:sz w:val="22"/>
            <w:szCs w:val="22"/>
          </w:rPr>
          <w:delInstrText xml:space="preserve"> STYLEREF 1 \s </w:delInstrText>
        </w:r>
        <w:r w:rsidR="00686F9C" w:rsidRPr="00453F59" w:rsidDel="0055537C">
          <w:rPr>
            <w:rFonts w:ascii="Helvetica" w:hAnsi="Helvetica"/>
            <w:b/>
            <w:i w:val="0"/>
            <w:color w:val="auto"/>
            <w:sz w:val="22"/>
            <w:szCs w:val="22"/>
          </w:rPr>
          <w:fldChar w:fldCharType="separate"/>
        </w:r>
        <w:r w:rsidR="00DD2FC3" w:rsidRPr="00453F59" w:rsidDel="0055537C">
          <w:rPr>
            <w:rFonts w:ascii="Helvetica" w:hAnsi="Helvetica"/>
            <w:b/>
            <w:i w:val="0"/>
            <w:noProof/>
            <w:color w:val="auto"/>
            <w:sz w:val="22"/>
            <w:szCs w:val="22"/>
          </w:rPr>
          <w:delText>4</w:delText>
        </w:r>
        <w:r w:rsidR="00686F9C" w:rsidRPr="00453F59" w:rsidDel="0055537C">
          <w:rPr>
            <w:rFonts w:ascii="Helvetica" w:hAnsi="Helvetica"/>
            <w:b/>
            <w:i w:val="0"/>
            <w:color w:val="auto"/>
            <w:sz w:val="22"/>
            <w:szCs w:val="22"/>
          </w:rPr>
          <w:fldChar w:fldCharType="end"/>
        </w:r>
        <w:r w:rsidR="00686F9C" w:rsidRPr="00453F59" w:rsidDel="0055537C">
          <w:rPr>
            <w:rFonts w:ascii="Helvetica" w:hAnsi="Helvetica"/>
            <w:b/>
            <w:i w:val="0"/>
            <w:color w:val="auto"/>
            <w:sz w:val="22"/>
            <w:szCs w:val="22"/>
          </w:rPr>
          <w:delText>.</w:delText>
        </w:r>
        <w:r w:rsidR="00686F9C" w:rsidRPr="00453F59" w:rsidDel="0055537C">
          <w:rPr>
            <w:rFonts w:ascii="Helvetica" w:hAnsi="Helvetica"/>
            <w:b/>
            <w:i w:val="0"/>
            <w:color w:val="auto"/>
            <w:sz w:val="22"/>
            <w:szCs w:val="22"/>
          </w:rPr>
          <w:fldChar w:fldCharType="begin"/>
        </w:r>
        <w:r w:rsidR="00686F9C" w:rsidRPr="00453F59" w:rsidDel="0055537C">
          <w:rPr>
            <w:rFonts w:ascii="Helvetica" w:hAnsi="Helvetica"/>
            <w:b/>
            <w:i w:val="0"/>
            <w:color w:val="auto"/>
            <w:sz w:val="22"/>
            <w:szCs w:val="22"/>
          </w:rPr>
          <w:delInstrText xml:space="preserve"> SEQ Table \* ARABIC \s 1 </w:delInstrText>
        </w:r>
        <w:r w:rsidR="00686F9C" w:rsidRPr="00453F59" w:rsidDel="0055537C">
          <w:rPr>
            <w:rFonts w:ascii="Helvetica" w:hAnsi="Helvetica"/>
            <w:b/>
            <w:i w:val="0"/>
            <w:color w:val="auto"/>
            <w:sz w:val="22"/>
            <w:szCs w:val="22"/>
          </w:rPr>
          <w:fldChar w:fldCharType="separate"/>
        </w:r>
        <w:r w:rsidR="00DD2FC3" w:rsidRPr="00453F59" w:rsidDel="0055537C">
          <w:rPr>
            <w:rFonts w:ascii="Helvetica" w:hAnsi="Helvetica"/>
            <w:b/>
            <w:i w:val="0"/>
            <w:noProof/>
            <w:color w:val="auto"/>
            <w:sz w:val="22"/>
            <w:szCs w:val="22"/>
          </w:rPr>
          <w:delText>1</w:delText>
        </w:r>
        <w:r w:rsidR="00686F9C" w:rsidRPr="00453F59" w:rsidDel="0055537C">
          <w:rPr>
            <w:rFonts w:ascii="Helvetica" w:hAnsi="Helvetica"/>
            <w:b/>
            <w:i w:val="0"/>
            <w:color w:val="auto"/>
            <w:sz w:val="22"/>
            <w:szCs w:val="22"/>
          </w:rPr>
          <w:fldChar w:fldCharType="end"/>
        </w:r>
      </w:del>
      <w:bookmarkEnd w:id="255"/>
      <w:r w:rsidR="005F4D07" w:rsidRPr="00453F59">
        <w:rPr>
          <w:rFonts w:ascii="Helvetica" w:hAnsi="Helvetica"/>
          <w:b/>
          <w:i w:val="0"/>
          <w:color w:val="auto"/>
          <w:sz w:val="22"/>
          <w:szCs w:val="22"/>
        </w:rPr>
        <w:t xml:space="preserve"> </w:t>
      </w:r>
      <w:r w:rsidRPr="00453F59">
        <w:rPr>
          <w:rFonts w:ascii="Helvetica" w:hAnsi="Helvetica"/>
          <w:b/>
          <w:i w:val="0"/>
          <w:color w:val="auto"/>
          <w:sz w:val="22"/>
          <w:szCs w:val="22"/>
        </w:rPr>
        <w:t>Typical HAZOP guidewords</w:t>
      </w:r>
    </w:p>
    <w:tbl>
      <w:tblPr>
        <w:tblW w:w="4285" w:type="pct"/>
        <w:tblInd w:w="817" w:type="dxa"/>
        <w:tblBorders>
          <w:top w:val="single" w:sz="4" w:space="0" w:color="AE1422"/>
          <w:left w:val="single" w:sz="4" w:space="0" w:color="AE1422"/>
          <w:bottom w:val="single" w:sz="4" w:space="0" w:color="AE1422"/>
          <w:right w:val="single" w:sz="4" w:space="0" w:color="AE1422"/>
          <w:insideH w:val="single" w:sz="6" w:space="0" w:color="AE1422"/>
          <w:insideV w:val="single" w:sz="6" w:space="0" w:color="AE1422"/>
        </w:tblBorders>
        <w:tblLook w:val="00A0" w:firstRow="1" w:lastRow="0" w:firstColumn="1" w:lastColumn="0" w:noHBand="0" w:noVBand="0"/>
      </w:tblPr>
      <w:tblGrid>
        <w:gridCol w:w="2299"/>
        <w:gridCol w:w="2279"/>
        <w:gridCol w:w="4159"/>
      </w:tblGrid>
      <w:tr w:rsidR="00F33ABA" w:rsidRPr="00F53CB3" w14:paraId="21398AC8" w14:textId="77777777" w:rsidTr="00A067F7">
        <w:trPr>
          <w:tblHeader/>
        </w:trPr>
        <w:tc>
          <w:tcPr>
            <w:tcW w:w="1316" w:type="pct"/>
            <w:tcBorders>
              <w:top w:val="single" w:sz="4" w:space="0" w:color="AE1422"/>
              <w:bottom w:val="single" w:sz="6" w:space="0" w:color="AE1422"/>
              <w:right w:val="single" w:sz="6" w:space="0" w:color="FFFFFF"/>
            </w:tcBorders>
            <w:shd w:val="clear" w:color="auto" w:fill="AE1422"/>
          </w:tcPr>
          <w:p w14:paraId="43B906AD" w14:textId="77777777" w:rsidR="00F33ABA" w:rsidRPr="00F53CB3" w:rsidRDefault="00F33ABA" w:rsidP="006F3DFD">
            <w:pPr>
              <w:ind w:leftChars="0" w:left="0" w:right="0"/>
              <w:jc w:val="both"/>
              <w:rPr>
                <w:sz w:val="20"/>
                <w:szCs w:val="20"/>
              </w:rPr>
            </w:pPr>
            <w:r w:rsidRPr="00F53CB3">
              <w:rPr>
                <w:rFonts w:ascii="Helvetica" w:hAnsi="Helvetica"/>
                <w:b/>
                <w:color w:val="FFFFFF"/>
                <w:sz w:val="20"/>
                <w:szCs w:val="20"/>
              </w:rPr>
              <w:t>System Parameters</w:t>
            </w:r>
          </w:p>
        </w:tc>
        <w:tc>
          <w:tcPr>
            <w:tcW w:w="1304" w:type="pct"/>
            <w:tcBorders>
              <w:top w:val="single" w:sz="4" w:space="0" w:color="AE1422"/>
              <w:left w:val="single" w:sz="6" w:space="0" w:color="FFFFFF"/>
              <w:bottom w:val="single" w:sz="6" w:space="0" w:color="AE1422"/>
              <w:right w:val="single" w:sz="6" w:space="0" w:color="FFFFFF"/>
            </w:tcBorders>
            <w:shd w:val="clear" w:color="auto" w:fill="AE1422"/>
          </w:tcPr>
          <w:p w14:paraId="2C41F224" w14:textId="77777777" w:rsidR="00F33ABA" w:rsidRPr="00F53CB3" w:rsidRDefault="00F33ABA" w:rsidP="006F3DFD">
            <w:pPr>
              <w:ind w:leftChars="0" w:left="0" w:right="0"/>
              <w:jc w:val="both"/>
              <w:rPr>
                <w:sz w:val="20"/>
                <w:szCs w:val="20"/>
              </w:rPr>
            </w:pPr>
            <w:r w:rsidRPr="00F53CB3">
              <w:rPr>
                <w:rFonts w:ascii="Helvetica" w:hAnsi="Helvetica"/>
                <w:b/>
                <w:color w:val="FFFFFF"/>
                <w:sz w:val="20"/>
                <w:szCs w:val="20"/>
              </w:rPr>
              <w:t>Guide Word</w:t>
            </w:r>
          </w:p>
        </w:tc>
        <w:tc>
          <w:tcPr>
            <w:tcW w:w="2380" w:type="pct"/>
            <w:tcBorders>
              <w:top w:val="single" w:sz="4" w:space="0" w:color="AE1422"/>
              <w:left w:val="single" w:sz="6" w:space="0" w:color="FFFFFF"/>
              <w:bottom w:val="single" w:sz="6" w:space="0" w:color="AE1422"/>
            </w:tcBorders>
            <w:shd w:val="clear" w:color="auto" w:fill="AE1422"/>
          </w:tcPr>
          <w:p w14:paraId="78F31A01" w14:textId="77777777" w:rsidR="00F33ABA" w:rsidRPr="00F53CB3" w:rsidRDefault="00F33ABA" w:rsidP="006F3DFD">
            <w:pPr>
              <w:ind w:leftChars="0" w:left="0" w:right="0"/>
              <w:jc w:val="both"/>
              <w:rPr>
                <w:sz w:val="20"/>
                <w:szCs w:val="20"/>
              </w:rPr>
            </w:pPr>
            <w:r w:rsidRPr="00F53CB3">
              <w:rPr>
                <w:rFonts w:ascii="Helvetica" w:hAnsi="Helvetica"/>
                <w:b/>
                <w:color w:val="FFFFFF"/>
                <w:sz w:val="20"/>
                <w:szCs w:val="20"/>
              </w:rPr>
              <w:t>Remarks</w:t>
            </w:r>
          </w:p>
        </w:tc>
      </w:tr>
      <w:tr w:rsidR="00F33ABA" w:rsidRPr="00F53CB3" w14:paraId="1F0DB863" w14:textId="77777777" w:rsidTr="00A067F7">
        <w:tc>
          <w:tcPr>
            <w:tcW w:w="1316" w:type="pct"/>
            <w:vMerge w:val="restart"/>
            <w:tcBorders>
              <w:top w:val="single" w:sz="6" w:space="0" w:color="AE1422"/>
            </w:tcBorders>
          </w:tcPr>
          <w:p w14:paraId="378DDC38" w14:textId="77777777" w:rsidR="00F33ABA" w:rsidRPr="00F53CB3" w:rsidRDefault="00F33ABA" w:rsidP="006F3DFD">
            <w:pPr>
              <w:ind w:leftChars="0" w:left="0" w:right="0"/>
              <w:jc w:val="both"/>
              <w:rPr>
                <w:sz w:val="20"/>
                <w:szCs w:val="20"/>
              </w:rPr>
            </w:pPr>
            <w:r w:rsidRPr="00F53CB3">
              <w:rPr>
                <w:sz w:val="20"/>
                <w:szCs w:val="20"/>
              </w:rPr>
              <w:t>Flow</w:t>
            </w:r>
          </w:p>
        </w:tc>
        <w:tc>
          <w:tcPr>
            <w:tcW w:w="1304" w:type="pct"/>
            <w:tcBorders>
              <w:top w:val="single" w:sz="6" w:space="0" w:color="AE1422"/>
            </w:tcBorders>
          </w:tcPr>
          <w:p w14:paraId="584627B5" w14:textId="77777777" w:rsidR="00F33ABA" w:rsidRPr="00F53CB3" w:rsidRDefault="00F33ABA" w:rsidP="006F3DFD">
            <w:pPr>
              <w:ind w:leftChars="0" w:left="0" w:right="0"/>
              <w:jc w:val="both"/>
              <w:rPr>
                <w:sz w:val="20"/>
                <w:szCs w:val="20"/>
              </w:rPr>
            </w:pPr>
            <w:r w:rsidRPr="00F53CB3">
              <w:rPr>
                <w:sz w:val="20"/>
                <w:szCs w:val="20"/>
              </w:rPr>
              <w:t>More</w:t>
            </w:r>
          </w:p>
        </w:tc>
        <w:tc>
          <w:tcPr>
            <w:tcW w:w="2380" w:type="pct"/>
            <w:tcBorders>
              <w:top w:val="single" w:sz="6" w:space="0" w:color="AE1422"/>
            </w:tcBorders>
          </w:tcPr>
          <w:p w14:paraId="166E4304" w14:textId="77777777" w:rsidR="00F33ABA" w:rsidRPr="00F53CB3" w:rsidRDefault="00F33ABA" w:rsidP="006F3DFD">
            <w:pPr>
              <w:spacing w:after="0" w:line="240" w:lineRule="auto"/>
              <w:ind w:leftChars="0" w:left="0" w:right="0"/>
              <w:jc w:val="both"/>
              <w:rPr>
                <w:sz w:val="20"/>
                <w:szCs w:val="20"/>
              </w:rPr>
            </w:pPr>
          </w:p>
        </w:tc>
      </w:tr>
      <w:tr w:rsidR="00F33ABA" w:rsidRPr="00F53CB3" w14:paraId="4DB7517B" w14:textId="77777777" w:rsidTr="00A067F7">
        <w:tc>
          <w:tcPr>
            <w:tcW w:w="1316" w:type="pct"/>
            <w:vMerge/>
          </w:tcPr>
          <w:p w14:paraId="6C676FD3" w14:textId="77777777" w:rsidR="00F33ABA" w:rsidRPr="00F53CB3" w:rsidRDefault="00F33ABA" w:rsidP="006F3DFD">
            <w:pPr>
              <w:spacing w:after="0" w:line="240" w:lineRule="auto"/>
              <w:ind w:leftChars="0" w:left="0" w:right="0"/>
              <w:jc w:val="both"/>
              <w:rPr>
                <w:sz w:val="20"/>
                <w:szCs w:val="20"/>
              </w:rPr>
            </w:pPr>
          </w:p>
        </w:tc>
        <w:tc>
          <w:tcPr>
            <w:tcW w:w="1304" w:type="pct"/>
          </w:tcPr>
          <w:p w14:paraId="5739E4E4" w14:textId="77777777" w:rsidR="00F33ABA" w:rsidRPr="00F53CB3" w:rsidRDefault="00F33ABA" w:rsidP="006F3DFD">
            <w:pPr>
              <w:ind w:leftChars="0" w:left="0" w:right="0"/>
              <w:jc w:val="both"/>
              <w:rPr>
                <w:sz w:val="20"/>
                <w:szCs w:val="20"/>
              </w:rPr>
            </w:pPr>
            <w:r w:rsidRPr="00F53CB3">
              <w:rPr>
                <w:sz w:val="20"/>
                <w:szCs w:val="20"/>
              </w:rPr>
              <w:t>No/Less</w:t>
            </w:r>
          </w:p>
        </w:tc>
        <w:tc>
          <w:tcPr>
            <w:tcW w:w="2380" w:type="pct"/>
          </w:tcPr>
          <w:p w14:paraId="630EE6C0" w14:textId="77777777" w:rsidR="00F33ABA" w:rsidRPr="00F53CB3" w:rsidRDefault="00F33ABA" w:rsidP="006F3DFD">
            <w:pPr>
              <w:spacing w:after="0" w:line="240" w:lineRule="auto"/>
              <w:ind w:leftChars="0" w:left="0" w:right="0"/>
              <w:jc w:val="both"/>
              <w:rPr>
                <w:sz w:val="20"/>
                <w:szCs w:val="20"/>
              </w:rPr>
            </w:pPr>
          </w:p>
        </w:tc>
      </w:tr>
      <w:tr w:rsidR="00F33ABA" w:rsidRPr="00F53CB3" w14:paraId="538B41B9" w14:textId="77777777" w:rsidTr="00A067F7">
        <w:tc>
          <w:tcPr>
            <w:tcW w:w="1316" w:type="pct"/>
            <w:vMerge/>
          </w:tcPr>
          <w:p w14:paraId="0CBDAD95" w14:textId="77777777" w:rsidR="00F33ABA" w:rsidRPr="00F53CB3" w:rsidRDefault="00F33ABA" w:rsidP="006F3DFD">
            <w:pPr>
              <w:spacing w:after="0" w:line="240" w:lineRule="auto"/>
              <w:ind w:leftChars="0" w:left="0" w:right="0"/>
              <w:jc w:val="both"/>
              <w:rPr>
                <w:sz w:val="20"/>
                <w:szCs w:val="20"/>
              </w:rPr>
            </w:pPr>
          </w:p>
        </w:tc>
        <w:tc>
          <w:tcPr>
            <w:tcW w:w="1304" w:type="pct"/>
          </w:tcPr>
          <w:p w14:paraId="63B8F50F" w14:textId="77777777" w:rsidR="00F33ABA" w:rsidRPr="00F53CB3" w:rsidRDefault="00F33ABA" w:rsidP="006F3DFD">
            <w:pPr>
              <w:ind w:leftChars="0" w:left="0" w:right="0"/>
              <w:jc w:val="both"/>
              <w:rPr>
                <w:sz w:val="20"/>
                <w:szCs w:val="20"/>
              </w:rPr>
            </w:pPr>
            <w:r w:rsidRPr="00F53CB3">
              <w:rPr>
                <w:sz w:val="20"/>
                <w:szCs w:val="20"/>
              </w:rPr>
              <w:t>Reverse</w:t>
            </w:r>
          </w:p>
        </w:tc>
        <w:tc>
          <w:tcPr>
            <w:tcW w:w="2380" w:type="pct"/>
          </w:tcPr>
          <w:p w14:paraId="499E28AD" w14:textId="77777777" w:rsidR="00F33ABA" w:rsidRPr="00F53CB3" w:rsidRDefault="00F33ABA" w:rsidP="006F3DFD">
            <w:pPr>
              <w:spacing w:after="0" w:line="240" w:lineRule="auto"/>
              <w:ind w:leftChars="0" w:left="0" w:right="0"/>
              <w:jc w:val="both"/>
              <w:rPr>
                <w:sz w:val="20"/>
                <w:szCs w:val="20"/>
              </w:rPr>
            </w:pPr>
          </w:p>
        </w:tc>
      </w:tr>
      <w:tr w:rsidR="00F33ABA" w:rsidRPr="00F53CB3" w14:paraId="1506D18D" w14:textId="77777777" w:rsidTr="00A067F7">
        <w:tc>
          <w:tcPr>
            <w:tcW w:w="1316" w:type="pct"/>
            <w:vMerge w:val="restart"/>
          </w:tcPr>
          <w:p w14:paraId="20653DFC" w14:textId="77777777" w:rsidR="00F33ABA" w:rsidRPr="00F53CB3" w:rsidRDefault="00F33ABA" w:rsidP="006F3DFD">
            <w:pPr>
              <w:ind w:leftChars="0" w:left="0" w:right="0"/>
              <w:jc w:val="both"/>
              <w:rPr>
                <w:sz w:val="20"/>
                <w:szCs w:val="20"/>
              </w:rPr>
            </w:pPr>
            <w:r w:rsidRPr="00F53CB3">
              <w:rPr>
                <w:sz w:val="20"/>
                <w:szCs w:val="20"/>
              </w:rPr>
              <w:t>Pressure</w:t>
            </w:r>
          </w:p>
        </w:tc>
        <w:tc>
          <w:tcPr>
            <w:tcW w:w="1304" w:type="pct"/>
          </w:tcPr>
          <w:p w14:paraId="6707B5F9" w14:textId="77777777" w:rsidR="00F33ABA" w:rsidRPr="00F53CB3" w:rsidRDefault="00F33ABA" w:rsidP="006F3DFD">
            <w:pPr>
              <w:ind w:leftChars="0" w:left="0" w:right="0"/>
              <w:jc w:val="both"/>
              <w:rPr>
                <w:sz w:val="20"/>
                <w:szCs w:val="20"/>
              </w:rPr>
            </w:pPr>
            <w:r w:rsidRPr="00F53CB3">
              <w:rPr>
                <w:sz w:val="20"/>
                <w:szCs w:val="20"/>
              </w:rPr>
              <w:t>High</w:t>
            </w:r>
          </w:p>
        </w:tc>
        <w:tc>
          <w:tcPr>
            <w:tcW w:w="2380" w:type="pct"/>
          </w:tcPr>
          <w:p w14:paraId="2DDD11F6" w14:textId="77777777" w:rsidR="00F33ABA" w:rsidRPr="00F53CB3" w:rsidRDefault="00F33ABA" w:rsidP="006F3DFD">
            <w:pPr>
              <w:spacing w:after="0" w:line="240" w:lineRule="auto"/>
              <w:ind w:leftChars="0" w:left="0" w:right="0"/>
              <w:jc w:val="both"/>
              <w:rPr>
                <w:color w:val="548DD4"/>
                <w:sz w:val="20"/>
                <w:szCs w:val="20"/>
              </w:rPr>
            </w:pPr>
          </w:p>
        </w:tc>
      </w:tr>
      <w:tr w:rsidR="00F33ABA" w:rsidRPr="00F53CB3" w14:paraId="3774762A" w14:textId="77777777" w:rsidTr="00A067F7">
        <w:tc>
          <w:tcPr>
            <w:tcW w:w="1316" w:type="pct"/>
            <w:vMerge/>
          </w:tcPr>
          <w:p w14:paraId="41A1D721" w14:textId="77777777" w:rsidR="00F33ABA" w:rsidRPr="00F53CB3" w:rsidRDefault="00F33ABA" w:rsidP="006F3DFD">
            <w:pPr>
              <w:spacing w:after="0" w:line="240" w:lineRule="auto"/>
              <w:ind w:leftChars="0" w:left="0" w:right="0"/>
              <w:jc w:val="both"/>
              <w:rPr>
                <w:sz w:val="20"/>
                <w:szCs w:val="20"/>
              </w:rPr>
            </w:pPr>
          </w:p>
        </w:tc>
        <w:tc>
          <w:tcPr>
            <w:tcW w:w="1304" w:type="pct"/>
          </w:tcPr>
          <w:p w14:paraId="78C6DCB5" w14:textId="77777777" w:rsidR="00F33ABA" w:rsidRPr="00F53CB3" w:rsidRDefault="00F33ABA" w:rsidP="006F3DFD">
            <w:pPr>
              <w:ind w:leftChars="0" w:left="0" w:right="0"/>
              <w:jc w:val="both"/>
              <w:rPr>
                <w:sz w:val="20"/>
                <w:szCs w:val="20"/>
              </w:rPr>
            </w:pPr>
            <w:r w:rsidRPr="00F53CB3">
              <w:rPr>
                <w:sz w:val="20"/>
                <w:szCs w:val="20"/>
              </w:rPr>
              <w:t>Less</w:t>
            </w:r>
          </w:p>
        </w:tc>
        <w:tc>
          <w:tcPr>
            <w:tcW w:w="2380" w:type="pct"/>
          </w:tcPr>
          <w:p w14:paraId="000E1627" w14:textId="77777777" w:rsidR="00F33ABA" w:rsidRPr="00F53CB3" w:rsidRDefault="00F33ABA" w:rsidP="006F3DFD">
            <w:pPr>
              <w:ind w:leftChars="0" w:left="0" w:right="0"/>
              <w:jc w:val="both"/>
              <w:rPr>
                <w:sz w:val="20"/>
                <w:szCs w:val="20"/>
              </w:rPr>
            </w:pPr>
            <w:r w:rsidRPr="00F53CB3">
              <w:rPr>
                <w:sz w:val="20"/>
                <w:szCs w:val="20"/>
              </w:rPr>
              <w:t>Includes vacuum</w:t>
            </w:r>
          </w:p>
        </w:tc>
      </w:tr>
      <w:tr w:rsidR="00F33ABA" w:rsidRPr="00F53CB3" w14:paraId="73AE9D90" w14:textId="77777777" w:rsidTr="00A067F7">
        <w:tc>
          <w:tcPr>
            <w:tcW w:w="1316" w:type="pct"/>
            <w:vMerge w:val="restart"/>
          </w:tcPr>
          <w:p w14:paraId="09E5F23E" w14:textId="77777777" w:rsidR="00F33ABA" w:rsidRPr="00F53CB3" w:rsidRDefault="00F33ABA" w:rsidP="006F3DFD">
            <w:pPr>
              <w:ind w:leftChars="0" w:left="0" w:right="0"/>
              <w:jc w:val="both"/>
              <w:rPr>
                <w:sz w:val="20"/>
                <w:szCs w:val="20"/>
              </w:rPr>
            </w:pPr>
            <w:r w:rsidRPr="00F53CB3">
              <w:rPr>
                <w:sz w:val="20"/>
                <w:szCs w:val="20"/>
              </w:rPr>
              <w:t>Temperature</w:t>
            </w:r>
          </w:p>
        </w:tc>
        <w:tc>
          <w:tcPr>
            <w:tcW w:w="1304" w:type="pct"/>
          </w:tcPr>
          <w:p w14:paraId="558AF27D" w14:textId="77777777" w:rsidR="00F33ABA" w:rsidRPr="00F53CB3" w:rsidRDefault="00F33ABA" w:rsidP="006F3DFD">
            <w:pPr>
              <w:ind w:leftChars="0" w:left="0" w:right="0"/>
              <w:jc w:val="both"/>
              <w:rPr>
                <w:sz w:val="20"/>
                <w:szCs w:val="20"/>
              </w:rPr>
            </w:pPr>
            <w:r w:rsidRPr="00F53CB3">
              <w:rPr>
                <w:sz w:val="20"/>
                <w:szCs w:val="20"/>
              </w:rPr>
              <w:t>High</w:t>
            </w:r>
          </w:p>
        </w:tc>
        <w:tc>
          <w:tcPr>
            <w:tcW w:w="2380" w:type="pct"/>
          </w:tcPr>
          <w:p w14:paraId="4E858791" w14:textId="77777777" w:rsidR="00F33ABA" w:rsidRPr="00F53CB3" w:rsidRDefault="00F33ABA" w:rsidP="006F3DFD">
            <w:pPr>
              <w:spacing w:after="0" w:line="240" w:lineRule="auto"/>
              <w:ind w:leftChars="0" w:left="0" w:right="0"/>
              <w:jc w:val="both"/>
              <w:rPr>
                <w:sz w:val="20"/>
                <w:szCs w:val="20"/>
              </w:rPr>
            </w:pPr>
          </w:p>
        </w:tc>
      </w:tr>
      <w:tr w:rsidR="00F33ABA" w:rsidRPr="00F53CB3" w14:paraId="3A3CC605" w14:textId="77777777" w:rsidTr="00A067F7">
        <w:tc>
          <w:tcPr>
            <w:tcW w:w="1316" w:type="pct"/>
            <w:vMerge/>
          </w:tcPr>
          <w:p w14:paraId="0CDF9FFE" w14:textId="77777777" w:rsidR="00F33ABA" w:rsidRPr="00F53CB3" w:rsidRDefault="00F33ABA" w:rsidP="006F3DFD">
            <w:pPr>
              <w:spacing w:after="0" w:line="240" w:lineRule="auto"/>
              <w:ind w:leftChars="0" w:left="0" w:right="0"/>
              <w:jc w:val="both"/>
              <w:rPr>
                <w:sz w:val="20"/>
                <w:szCs w:val="20"/>
              </w:rPr>
            </w:pPr>
          </w:p>
        </w:tc>
        <w:tc>
          <w:tcPr>
            <w:tcW w:w="1304" w:type="pct"/>
          </w:tcPr>
          <w:p w14:paraId="7A097E5B" w14:textId="77777777" w:rsidR="00F33ABA" w:rsidRPr="00F53CB3" w:rsidRDefault="00F33ABA" w:rsidP="006F3DFD">
            <w:pPr>
              <w:ind w:leftChars="0" w:left="0" w:right="0"/>
              <w:jc w:val="both"/>
              <w:rPr>
                <w:sz w:val="20"/>
                <w:szCs w:val="20"/>
              </w:rPr>
            </w:pPr>
            <w:r w:rsidRPr="00F53CB3">
              <w:rPr>
                <w:sz w:val="20"/>
                <w:szCs w:val="20"/>
              </w:rPr>
              <w:t>Low</w:t>
            </w:r>
          </w:p>
        </w:tc>
        <w:tc>
          <w:tcPr>
            <w:tcW w:w="2380" w:type="pct"/>
          </w:tcPr>
          <w:p w14:paraId="594153E8" w14:textId="77777777" w:rsidR="00F33ABA" w:rsidRPr="00F53CB3" w:rsidRDefault="00F33ABA" w:rsidP="006F3DFD">
            <w:pPr>
              <w:spacing w:after="0" w:line="240" w:lineRule="auto"/>
              <w:ind w:leftChars="0" w:left="0" w:right="0"/>
              <w:jc w:val="both"/>
              <w:rPr>
                <w:sz w:val="20"/>
                <w:szCs w:val="20"/>
              </w:rPr>
            </w:pPr>
          </w:p>
        </w:tc>
      </w:tr>
      <w:tr w:rsidR="00F33ABA" w:rsidRPr="00F53CB3" w14:paraId="0A2ACE70" w14:textId="77777777" w:rsidTr="00A067F7">
        <w:tc>
          <w:tcPr>
            <w:tcW w:w="1316" w:type="pct"/>
            <w:vMerge w:val="restart"/>
          </w:tcPr>
          <w:p w14:paraId="48858662" w14:textId="77777777" w:rsidR="00F33ABA" w:rsidRPr="00F53CB3" w:rsidRDefault="00F33ABA" w:rsidP="006F3DFD">
            <w:pPr>
              <w:ind w:leftChars="0" w:left="0" w:right="0"/>
              <w:jc w:val="both"/>
              <w:rPr>
                <w:sz w:val="20"/>
                <w:szCs w:val="20"/>
              </w:rPr>
            </w:pPr>
            <w:r w:rsidRPr="00F53CB3">
              <w:rPr>
                <w:sz w:val="20"/>
                <w:szCs w:val="20"/>
              </w:rPr>
              <w:t>Level</w:t>
            </w:r>
          </w:p>
        </w:tc>
        <w:tc>
          <w:tcPr>
            <w:tcW w:w="1304" w:type="pct"/>
          </w:tcPr>
          <w:p w14:paraId="45812BE7" w14:textId="77777777" w:rsidR="00F33ABA" w:rsidRPr="00F53CB3" w:rsidRDefault="00F33ABA" w:rsidP="006F3DFD">
            <w:pPr>
              <w:ind w:leftChars="0" w:left="0" w:right="0"/>
              <w:jc w:val="both"/>
              <w:rPr>
                <w:sz w:val="20"/>
                <w:szCs w:val="20"/>
              </w:rPr>
            </w:pPr>
            <w:r w:rsidRPr="00F53CB3">
              <w:rPr>
                <w:sz w:val="20"/>
                <w:szCs w:val="20"/>
              </w:rPr>
              <w:t>High</w:t>
            </w:r>
          </w:p>
        </w:tc>
        <w:tc>
          <w:tcPr>
            <w:tcW w:w="2380" w:type="pct"/>
          </w:tcPr>
          <w:p w14:paraId="077E0FA5" w14:textId="77777777" w:rsidR="00F33ABA" w:rsidRPr="00F53CB3" w:rsidRDefault="00F33ABA" w:rsidP="006F3DFD">
            <w:pPr>
              <w:ind w:leftChars="0" w:left="0" w:right="0"/>
              <w:jc w:val="both"/>
              <w:rPr>
                <w:sz w:val="20"/>
                <w:szCs w:val="20"/>
              </w:rPr>
            </w:pPr>
            <w:r w:rsidRPr="00F53CB3">
              <w:rPr>
                <w:sz w:val="20"/>
                <w:szCs w:val="20"/>
              </w:rPr>
              <w:t>Includes interface high level</w:t>
            </w:r>
          </w:p>
        </w:tc>
      </w:tr>
      <w:tr w:rsidR="00F33ABA" w:rsidRPr="00F53CB3" w14:paraId="41B6AA7F" w14:textId="77777777" w:rsidTr="00A067F7">
        <w:tc>
          <w:tcPr>
            <w:tcW w:w="1316" w:type="pct"/>
            <w:vMerge/>
          </w:tcPr>
          <w:p w14:paraId="273E5995" w14:textId="77777777" w:rsidR="00F33ABA" w:rsidRPr="00F53CB3" w:rsidRDefault="00F33ABA" w:rsidP="006F3DFD">
            <w:pPr>
              <w:spacing w:after="0" w:line="240" w:lineRule="auto"/>
              <w:ind w:leftChars="0" w:left="0" w:right="0"/>
              <w:jc w:val="both"/>
              <w:rPr>
                <w:sz w:val="20"/>
                <w:szCs w:val="20"/>
              </w:rPr>
            </w:pPr>
          </w:p>
        </w:tc>
        <w:tc>
          <w:tcPr>
            <w:tcW w:w="1304" w:type="pct"/>
          </w:tcPr>
          <w:p w14:paraId="1DFF7A21" w14:textId="77777777" w:rsidR="00F33ABA" w:rsidRPr="00F53CB3" w:rsidRDefault="00F33ABA" w:rsidP="006F3DFD">
            <w:pPr>
              <w:ind w:leftChars="0" w:left="0" w:right="0"/>
              <w:jc w:val="both"/>
              <w:rPr>
                <w:sz w:val="20"/>
                <w:szCs w:val="20"/>
              </w:rPr>
            </w:pPr>
            <w:r w:rsidRPr="00F53CB3">
              <w:rPr>
                <w:sz w:val="20"/>
                <w:szCs w:val="20"/>
              </w:rPr>
              <w:t>Low</w:t>
            </w:r>
          </w:p>
        </w:tc>
        <w:tc>
          <w:tcPr>
            <w:tcW w:w="2380" w:type="pct"/>
          </w:tcPr>
          <w:p w14:paraId="6CFD0506" w14:textId="77777777" w:rsidR="00F33ABA" w:rsidRPr="00F53CB3" w:rsidRDefault="00F33ABA" w:rsidP="006F3DFD">
            <w:pPr>
              <w:ind w:leftChars="0" w:left="0" w:right="0"/>
              <w:jc w:val="both"/>
              <w:rPr>
                <w:sz w:val="20"/>
                <w:szCs w:val="20"/>
              </w:rPr>
            </w:pPr>
            <w:r w:rsidRPr="00F53CB3">
              <w:rPr>
                <w:sz w:val="20"/>
                <w:szCs w:val="20"/>
              </w:rPr>
              <w:t>Includes loss of level, interface low level and loss of interface level</w:t>
            </w:r>
          </w:p>
        </w:tc>
      </w:tr>
      <w:tr w:rsidR="00F33ABA" w:rsidRPr="00F53CB3" w14:paraId="26C41085" w14:textId="77777777" w:rsidTr="00A067F7">
        <w:tc>
          <w:tcPr>
            <w:tcW w:w="1316" w:type="pct"/>
          </w:tcPr>
          <w:p w14:paraId="17B79298" w14:textId="77777777" w:rsidR="00F33ABA" w:rsidRPr="00F53CB3" w:rsidRDefault="00F33ABA" w:rsidP="006F3DFD">
            <w:pPr>
              <w:ind w:leftChars="0" w:left="0" w:right="0"/>
              <w:jc w:val="both"/>
              <w:rPr>
                <w:sz w:val="20"/>
                <w:szCs w:val="20"/>
              </w:rPr>
            </w:pPr>
            <w:r w:rsidRPr="00F53CB3">
              <w:rPr>
                <w:sz w:val="20"/>
                <w:szCs w:val="20"/>
              </w:rPr>
              <w:t>Contamination</w:t>
            </w:r>
            <w:del w:id="261" w:author="Vincentius Mario PURNAMA" w:date="2020-08-25T15:06:00Z">
              <w:r w:rsidRPr="00F53CB3" w:rsidDel="00B05FCF">
                <w:rPr>
                  <w:sz w:val="20"/>
                  <w:szCs w:val="20"/>
                </w:rPr>
                <w:delText xml:space="preserve"> </w:delText>
              </w:r>
            </w:del>
            <w:r w:rsidRPr="00F53CB3">
              <w:rPr>
                <w:sz w:val="20"/>
                <w:szCs w:val="20"/>
              </w:rPr>
              <w:t>/ Composition Change</w:t>
            </w:r>
          </w:p>
        </w:tc>
        <w:tc>
          <w:tcPr>
            <w:tcW w:w="1304" w:type="pct"/>
          </w:tcPr>
          <w:p w14:paraId="787F9D7E" w14:textId="77777777" w:rsidR="00F33ABA" w:rsidRPr="00F53CB3" w:rsidRDefault="00F33ABA" w:rsidP="006F3DFD">
            <w:pPr>
              <w:ind w:leftChars="0" w:left="0" w:right="0"/>
              <w:jc w:val="both"/>
              <w:rPr>
                <w:sz w:val="20"/>
                <w:szCs w:val="20"/>
              </w:rPr>
            </w:pPr>
            <w:r w:rsidRPr="00F53CB3">
              <w:rPr>
                <w:sz w:val="20"/>
                <w:szCs w:val="20"/>
              </w:rPr>
              <w:t>Composition</w:t>
            </w:r>
          </w:p>
        </w:tc>
        <w:tc>
          <w:tcPr>
            <w:tcW w:w="2380" w:type="pct"/>
          </w:tcPr>
          <w:p w14:paraId="52C9E787" w14:textId="77777777" w:rsidR="00F33ABA" w:rsidRPr="00F53CB3" w:rsidRDefault="00F33ABA" w:rsidP="006F3DFD">
            <w:pPr>
              <w:spacing w:after="0" w:line="240" w:lineRule="auto"/>
              <w:ind w:leftChars="0" w:left="0" w:right="0"/>
              <w:jc w:val="both"/>
              <w:rPr>
                <w:sz w:val="20"/>
                <w:szCs w:val="20"/>
              </w:rPr>
            </w:pPr>
          </w:p>
        </w:tc>
      </w:tr>
      <w:tr w:rsidR="00F33ABA" w:rsidRPr="00F53CB3" w14:paraId="7F06E845" w14:textId="77777777" w:rsidTr="00A067F7">
        <w:tc>
          <w:tcPr>
            <w:tcW w:w="1316" w:type="pct"/>
          </w:tcPr>
          <w:p w14:paraId="4ABA7610" w14:textId="77777777" w:rsidR="00F33ABA" w:rsidRPr="00F53CB3" w:rsidRDefault="00F33ABA" w:rsidP="006F3DFD">
            <w:pPr>
              <w:ind w:leftChars="0" w:left="0" w:right="0"/>
              <w:jc w:val="both"/>
              <w:rPr>
                <w:sz w:val="20"/>
                <w:szCs w:val="20"/>
              </w:rPr>
            </w:pPr>
            <w:r w:rsidRPr="00F53CB3">
              <w:rPr>
                <w:sz w:val="20"/>
                <w:szCs w:val="20"/>
              </w:rPr>
              <w:t>Maintenance / Testing /Utilities</w:t>
            </w:r>
          </w:p>
        </w:tc>
        <w:tc>
          <w:tcPr>
            <w:tcW w:w="1304" w:type="pct"/>
          </w:tcPr>
          <w:p w14:paraId="6E50230B" w14:textId="77777777" w:rsidR="00F33ABA" w:rsidRPr="00F53CB3" w:rsidRDefault="00F33ABA" w:rsidP="006F3DFD">
            <w:pPr>
              <w:ind w:leftChars="0" w:left="0" w:right="0"/>
              <w:jc w:val="both"/>
              <w:rPr>
                <w:sz w:val="20"/>
                <w:szCs w:val="20"/>
              </w:rPr>
            </w:pPr>
            <w:r w:rsidRPr="00F53CB3">
              <w:rPr>
                <w:sz w:val="20"/>
                <w:szCs w:val="20"/>
              </w:rPr>
              <w:t>Other Than</w:t>
            </w:r>
          </w:p>
        </w:tc>
        <w:tc>
          <w:tcPr>
            <w:tcW w:w="2380" w:type="pct"/>
          </w:tcPr>
          <w:p w14:paraId="135D5808" w14:textId="77777777" w:rsidR="00F33ABA" w:rsidRPr="00F53CB3" w:rsidRDefault="00F33ABA" w:rsidP="006F3DFD">
            <w:pPr>
              <w:ind w:leftChars="0" w:left="0" w:right="0"/>
              <w:jc w:val="both"/>
              <w:rPr>
                <w:sz w:val="20"/>
                <w:szCs w:val="20"/>
              </w:rPr>
            </w:pPr>
          </w:p>
        </w:tc>
      </w:tr>
    </w:tbl>
    <w:p w14:paraId="089F069B" w14:textId="77777777" w:rsidR="00C02A8A" w:rsidRPr="00F53CB3" w:rsidRDefault="00C02A8A" w:rsidP="00C02A8A">
      <w:pPr>
        <w:ind w:left="708"/>
        <w:rPr>
          <w:lang w:val="en-US" w:eastAsia="zh-HK"/>
        </w:rPr>
      </w:pPr>
    </w:p>
    <w:p w14:paraId="78FAF16E" w14:textId="600382D2" w:rsidR="00F33ABA" w:rsidRPr="00EB55E3" w:rsidRDefault="00EB55E3" w:rsidP="00EB55E3">
      <w:pPr>
        <w:pStyle w:val="Caption"/>
        <w:spacing w:after="0"/>
        <w:ind w:left="708"/>
        <w:rPr>
          <w:rFonts w:ascii="Helvetica" w:hAnsi="Helvetica"/>
          <w:b/>
          <w:i w:val="0"/>
          <w:color w:val="auto"/>
          <w:sz w:val="22"/>
          <w:szCs w:val="22"/>
        </w:rPr>
      </w:pPr>
      <w:bookmarkStart w:id="262" w:name="_Ref490245484"/>
      <w:bookmarkStart w:id="263" w:name="_Ref490240448"/>
      <w:bookmarkStart w:id="264" w:name="_Ref490143871"/>
      <w:bookmarkStart w:id="265" w:name="_Ref490240525"/>
      <w:r w:rsidRPr="00EB55E3">
        <w:rPr>
          <w:rFonts w:ascii="Helvetica" w:hAnsi="Helvetica"/>
          <w:b/>
          <w:i w:val="0"/>
          <w:noProof/>
          <w:color w:val="auto"/>
          <w:sz w:val="22"/>
          <w:szCs w:val="22"/>
        </w:rPr>
        <w:lastRenderedPageBreak/>
        <w:drawing>
          <wp:anchor distT="0" distB="0" distL="114300" distR="114300" simplePos="0" relativeHeight="251689472" behindDoc="1" locked="0" layoutInCell="1" allowOverlap="1" wp14:anchorId="611D4642" wp14:editId="1D15EDFF">
            <wp:simplePos x="0" y="0"/>
            <wp:positionH relativeFrom="column">
              <wp:posOffset>457200</wp:posOffset>
            </wp:positionH>
            <wp:positionV relativeFrom="paragraph">
              <wp:posOffset>280035</wp:posOffset>
            </wp:positionV>
            <wp:extent cx="4304030" cy="511302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304030" cy="5113020"/>
                    </a:xfrm>
                    <a:prstGeom prst="rect">
                      <a:avLst/>
                    </a:prstGeom>
                  </pic:spPr>
                </pic:pic>
              </a:graphicData>
            </a:graphic>
            <wp14:sizeRelH relativeFrom="page">
              <wp14:pctWidth>0</wp14:pctWidth>
            </wp14:sizeRelH>
            <wp14:sizeRelV relativeFrom="page">
              <wp14:pctHeight>0</wp14:pctHeight>
            </wp14:sizeRelV>
          </wp:anchor>
        </w:drawing>
      </w:r>
      <w:r w:rsidR="002D2062" w:rsidRPr="00EB55E3">
        <w:rPr>
          <w:rFonts w:ascii="Helvetica" w:hAnsi="Helvetica"/>
          <w:b/>
          <w:i w:val="0"/>
          <w:color w:val="auto"/>
          <w:sz w:val="22"/>
          <w:szCs w:val="22"/>
        </w:rPr>
        <w:t xml:space="preserve">Figure </w:t>
      </w:r>
      <w:r w:rsidR="002D2062" w:rsidRPr="00EB55E3">
        <w:rPr>
          <w:rFonts w:ascii="Helvetica" w:hAnsi="Helvetica"/>
          <w:b/>
          <w:i w:val="0"/>
          <w:color w:val="auto"/>
          <w:sz w:val="22"/>
          <w:szCs w:val="22"/>
        </w:rPr>
        <w:fldChar w:fldCharType="begin"/>
      </w:r>
      <w:r w:rsidR="002D2062" w:rsidRPr="00EB55E3">
        <w:rPr>
          <w:rFonts w:ascii="Helvetica" w:hAnsi="Helvetica"/>
          <w:b/>
          <w:i w:val="0"/>
          <w:color w:val="auto"/>
          <w:sz w:val="22"/>
          <w:szCs w:val="22"/>
        </w:rPr>
        <w:instrText xml:space="preserve"> STYLEREF 1 \s </w:instrText>
      </w:r>
      <w:r w:rsidR="002D2062" w:rsidRPr="00EB55E3">
        <w:rPr>
          <w:rFonts w:ascii="Helvetica" w:hAnsi="Helvetica"/>
          <w:b/>
          <w:i w:val="0"/>
          <w:color w:val="auto"/>
          <w:sz w:val="22"/>
          <w:szCs w:val="22"/>
        </w:rPr>
        <w:fldChar w:fldCharType="separate"/>
      </w:r>
      <w:r w:rsidR="006E0F59">
        <w:rPr>
          <w:rFonts w:ascii="Helvetica" w:hAnsi="Helvetica"/>
          <w:b/>
          <w:i w:val="0"/>
          <w:noProof/>
          <w:color w:val="auto"/>
          <w:sz w:val="22"/>
          <w:szCs w:val="22"/>
        </w:rPr>
        <w:t>4</w:t>
      </w:r>
      <w:r w:rsidR="002D2062" w:rsidRPr="00EB55E3">
        <w:rPr>
          <w:rFonts w:ascii="Helvetica" w:hAnsi="Helvetica"/>
          <w:b/>
          <w:i w:val="0"/>
          <w:color w:val="auto"/>
          <w:sz w:val="22"/>
          <w:szCs w:val="22"/>
        </w:rPr>
        <w:fldChar w:fldCharType="end"/>
      </w:r>
      <w:r w:rsidR="002D2062" w:rsidRPr="00EB55E3">
        <w:rPr>
          <w:rFonts w:ascii="Helvetica" w:hAnsi="Helvetica"/>
          <w:b/>
          <w:i w:val="0"/>
          <w:color w:val="auto"/>
          <w:sz w:val="22"/>
          <w:szCs w:val="22"/>
        </w:rPr>
        <w:t>.</w:t>
      </w:r>
      <w:r w:rsidR="002D2062" w:rsidRPr="00EB55E3">
        <w:rPr>
          <w:rFonts w:ascii="Helvetica" w:hAnsi="Helvetica"/>
          <w:b/>
          <w:i w:val="0"/>
          <w:color w:val="auto"/>
          <w:sz w:val="22"/>
          <w:szCs w:val="22"/>
        </w:rPr>
        <w:fldChar w:fldCharType="begin"/>
      </w:r>
      <w:r w:rsidR="002D2062" w:rsidRPr="00EB55E3">
        <w:rPr>
          <w:rFonts w:ascii="Helvetica" w:hAnsi="Helvetica"/>
          <w:b/>
          <w:i w:val="0"/>
          <w:color w:val="auto"/>
          <w:sz w:val="22"/>
          <w:szCs w:val="22"/>
        </w:rPr>
        <w:instrText xml:space="preserve"> SEQ Figure \* ARABIC \s 1 </w:instrText>
      </w:r>
      <w:r w:rsidR="002D2062" w:rsidRPr="00EB55E3">
        <w:rPr>
          <w:rFonts w:ascii="Helvetica" w:hAnsi="Helvetica"/>
          <w:b/>
          <w:i w:val="0"/>
          <w:color w:val="auto"/>
          <w:sz w:val="22"/>
          <w:szCs w:val="22"/>
        </w:rPr>
        <w:fldChar w:fldCharType="separate"/>
      </w:r>
      <w:r w:rsidR="006E0F59">
        <w:rPr>
          <w:rFonts w:ascii="Helvetica" w:hAnsi="Helvetica"/>
          <w:b/>
          <w:i w:val="0"/>
          <w:noProof/>
          <w:color w:val="auto"/>
          <w:sz w:val="22"/>
          <w:szCs w:val="22"/>
        </w:rPr>
        <w:t>1</w:t>
      </w:r>
      <w:r w:rsidR="002D2062" w:rsidRPr="00EB55E3">
        <w:rPr>
          <w:rFonts w:ascii="Helvetica" w:hAnsi="Helvetica"/>
          <w:b/>
          <w:i w:val="0"/>
          <w:color w:val="auto"/>
          <w:sz w:val="22"/>
          <w:szCs w:val="22"/>
        </w:rPr>
        <w:fldChar w:fldCharType="end"/>
      </w:r>
      <w:bookmarkEnd w:id="262"/>
      <w:bookmarkEnd w:id="263"/>
      <w:r w:rsidR="002D2062" w:rsidRPr="00EB55E3">
        <w:rPr>
          <w:rFonts w:ascii="Helvetica" w:hAnsi="Helvetica"/>
          <w:b/>
          <w:i w:val="0"/>
          <w:color w:val="auto"/>
          <w:sz w:val="22"/>
          <w:szCs w:val="22"/>
        </w:rPr>
        <w:t xml:space="preserve"> </w:t>
      </w:r>
      <w:bookmarkEnd w:id="264"/>
      <w:r w:rsidR="00F33ABA" w:rsidRPr="00EB55E3">
        <w:rPr>
          <w:rFonts w:ascii="Helvetica" w:hAnsi="Helvetica"/>
          <w:b/>
          <w:i w:val="0"/>
          <w:color w:val="auto"/>
          <w:sz w:val="22"/>
          <w:szCs w:val="22"/>
        </w:rPr>
        <w:t>Schematic Diagram of HAZOP</w:t>
      </w:r>
      <w:bookmarkEnd w:id="265"/>
    </w:p>
    <w:p w14:paraId="331680AE" w14:textId="00144ECE" w:rsidR="00F33ABA" w:rsidRPr="00F53CB3" w:rsidRDefault="00F33ABA" w:rsidP="00F33ABA">
      <w:pPr>
        <w:ind w:left="708"/>
        <w:jc w:val="both"/>
        <w:rPr>
          <w:b/>
          <w:iCs/>
        </w:rPr>
      </w:pPr>
    </w:p>
    <w:p w14:paraId="10748B1C" w14:textId="5F48EFA9" w:rsidR="008870CE" w:rsidRPr="00F53CB3" w:rsidRDefault="00F33ABA" w:rsidP="00F33ABA">
      <w:pPr>
        <w:ind w:left="708"/>
        <w:jc w:val="both"/>
        <w:rPr>
          <w:lang w:eastAsia="zh-HK"/>
        </w:rPr>
      </w:pPr>
      <w:r w:rsidRPr="00F53CB3">
        <w:rPr>
          <w:lang w:eastAsia="zh-HK"/>
        </w:rPr>
        <w:t>T</w:t>
      </w:r>
      <w:r w:rsidRPr="00F53CB3">
        <w:t xml:space="preserve">he potential causes and respective consequence for each deviation will then be assessed. Causes of the deviation may include malfunction of process control systems, blockages or any operational errors etc. leading to hazards such as fire and explosion. The </w:t>
      </w:r>
      <w:r w:rsidRPr="00F53CB3">
        <w:rPr>
          <w:lang w:eastAsia="zh-HK"/>
        </w:rPr>
        <w:t xml:space="preserve">existing </w:t>
      </w:r>
      <w:r w:rsidRPr="00F53CB3">
        <w:t xml:space="preserve">safeguards </w:t>
      </w:r>
      <w:r w:rsidRPr="00F53CB3">
        <w:rPr>
          <w:lang w:eastAsia="zh-HK"/>
        </w:rPr>
        <w:t xml:space="preserve">in the design </w:t>
      </w:r>
      <w:r w:rsidRPr="00F53CB3">
        <w:t>to protect the hazard</w:t>
      </w:r>
      <w:r w:rsidRPr="00F53CB3">
        <w:rPr>
          <w:lang w:eastAsia="zh-HK"/>
        </w:rPr>
        <w:t>s</w:t>
      </w:r>
      <w:r w:rsidRPr="00F53CB3">
        <w:t xml:space="preserve"> </w:t>
      </w:r>
      <w:r w:rsidRPr="00F53CB3">
        <w:rPr>
          <w:lang w:eastAsia="zh-HK"/>
        </w:rPr>
        <w:t>will</w:t>
      </w:r>
      <w:r w:rsidRPr="00F53CB3">
        <w:t xml:space="preserve"> also</w:t>
      </w:r>
      <w:r w:rsidRPr="00F53CB3">
        <w:rPr>
          <w:lang w:eastAsia="zh-HK"/>
        </w:rPr>
        <w:t xml:space="preserve"> be</w:t>
      </w:r>
      <w:r w:rsidRPr="00F53CB3">
        <w:t xml:space="preserve"> identified and remedial actions will be considered where required.</w:t>
      </w:r>
      <w:r w:rsidRPr="00F53CB3">
        <w:rPr>
          <w:lang w:eastAsia="zh-HK"/>
        </w:rPr>
        <w:t xml:space="preserve"> The team members will then evaluate qualitatively or semi-quantitatively to decide whether existing design safeguards are sufficient, or whether additional actions are necessary to reduce risk to an acceptable level. Where potential design inadequacy/ area for further improvement are identified, this will be recorded as HAZOP recommendation for further actions. </w:t>
      </w:r>
    </w:p>
    <w:p w14:paraId="1EDF950A" w14:textId="77777777" w:rsidR="008870CE" w:rsidRPr="00F53CB3" w:rsidRDefault="008870CE" w:rsidP="00F33ABA">
      <w:pPr>
        <w:ind w:left="708"/>
        <w:jc w:val="both"/>
        <w:rPr>
          <w:lang w:eastAsia="zh-HK"/>
        </w:rPr>
      </w:pPr>
    </w:p>
    <w:p w14:paraId="0244A015" w14:textId="7922B855" w:rsidR="00EB55E3" w:rsidRDefault="00EB55E3" w:rsidP="00EB55E3">
      <w:pPr>
        <w:ind w:left="708"/>
        <w:jc w:val="both"/>
        <w:rPr>
          <w:lang w:eastAsia="zh-HK"/>
        </w:rPr>
      </w:pPr>
      <w:r w:rsidRPr="003B5A44">
        <w:rPr>
          <w:lang w:eastAsia="zh-HK"/>
        </w:rPr>
        <w:t xml:space="preserve">Based on Project specification </w:t>
      </w:r>
      <w:r w:rsidR="00C918CD" w:rsidRPr="003B5A44">
        <w:rPr>
          <w:lang w:val="en-US"/>
        </w:rPr>
        <w:t>Process Risk Classification (NOQD 429</w:t>
      </w:r>
      <w:del w:id="266" w:author="Vincentius Mario PURNAMA" w:date="2020-08-25T20:24:00Z">
        <w:r w:rsidR="00C918CD" w:rsidRPr="003B5A44" w:rsidDel="009C0C0A">
          <w:rPr>
            <w:lang w:val="en-US"/>
          </w:rPr>
          <w:delText>, 18 May 2016</w:delText>
        </w:r>
      </w:del>
      <w:r w:rsidR="00C918CD" w:rsidRPr="003B5A44">
        <w:rPr>
          <w:lang w:val="en-US"/>
        </w:rPr>
        <w:t>)</w:t>
      </w:r>
      <w:r w:rsidRPr="003B5A44">
        <w:rPr>
          <w:lang w:eastAsia="zh-HK"/>
        </w:rPr>
        <w:t>, risk</w:t>
      </w:r>
      <w:r w:rsidRPr="00C918CD">
        <w:rPr>
          <w:lang w:eastAsia="zh-HK"/>
        </w:rPr>
        <w:t xml:space="preserve"> ranking will be performed based on likelihood and severity of the consequence. The project risk matrix will be used to perform the risk ranking.</w:t>
      </w:r>
      <w:r>
        <w:rPr>
          <w:lang w:eastAsia="zh-HK"/>
        </w:rPr>
        <w:t xml:space="preserve"> </w:t>
      </w:r>
      <w:r w:rsidR="00C918CD">
        <w:rPr>
          <w:lang w:eastAsia="zh-HK"/>
        </w:rPr>
        <w:t xml:space="preserve"> </w:t>
      </w:r>
    </w:p>
    <w:p w14:paraId="600F4B6E" w14:textId="77777777" w:rsidR="008870CE" w:rsidRPr="00F53CB3" w:rsidRDefault="008870CE" w:rsidP="00F33ABA">
      <w:pPr>
        <w:ind w:left="708"/>
        <w:jc w:val="both"/>
        <w:rPr>
          <w:lang w:eastAsia="zh-HK"/>
        </w:rPr>
      </w:pPr>
    </w:p>
    <w:p w14:paraId="43B2A3C3" w14:textId="5694845F" w:rsidR="00F33ABA" w:rsidRDefault="00F33ABA" w:rsidP="00F33ABA">
      <w:pPr>
        <w:ind w:left="708"/>
        <w:jc w:val="both"/>
      </w:pPr>
      <w:r w:rsidRPr="00F53CB3">
        <w:rPr>
          <w:lang w:eastAsia="zh-HK"/>
        </w:rPr>
        <w:lastRenderedPageBreak/>
        <w:t>The proceedings will be recorded in HAZOP worksheet using PHA Pro 8 software.</w:t>
      </w:r>
      <w:r w:rsidR="00317F39">
        <w:rPr>
          <w:lang w:eastAsia="zh-HK"/>
        </w:rPr>
        <w:t xml:space="preserve"> The HAZOP worksheet template provided by NESTE will be used for the study.</w:t>
      </w:r>
      <w:r w:rsidRPr="00F53CB3">
        <w:rPr>
          <w:lang w:eastAsia="zh-HK"/>
        </w:rPr>
        <w:t xml:space="preserve"> </w:t>
      </w:r>
      <w:r w:rsidRPr="00F53CB3">
        <w:t xml:space="preserve">A HAZOP study report </w:t>
      </w:r>
      <w:r w:rsidR="00A54F0E">
        <w:t xml:space="preserve">for each unit </w:t>
      </w:r>
      <w:r w:rsidRPr="00F53CB3">
        <w:t>will be issued after the completion of the workshop which will include details of the study team, study worksheets, findings and recommendations.</w:t>
      </w:r>
      <w:r>
        <w:t xml:space="preserve"> </w:t>
      </w:r>
    </w:p>
    <w:p w14:paraId="726F7258" w14:textId="40FB7E46" w:rsidR="00B92D6F" w:rsidRPr="0046362C" w:rsidRDefault="00EB55E3" w:rsidP="00960EB1">
      <w:pPr>
        <w:pStyle w:val="Heading2"/>
        <w:numPr>
          <w:ilvl w:val="1"/>
          <w:numId w:val="11"/>
        </w:numPr>
        <w:ind w:left="709" w:hanging="709"/>
        <w:jc w:val="both"/>
      </w:pPr>
      <w:r>
        <w:rPr>
          <w:rFonts w:eastAsiaTheme="minorEastAsia"/>
        </w:rPr>
        <w:t>layer of protection analysis (lopa) study</w:t>
      </w:r>
    </w:p>
    <w:p w14:paraId="6A53E90D" w14:textId="77777777" w:rsidR="00FD5F7B" w:rsidRDefault="00EB55E3" w:rsidP="00EB55E3">
      <w:pPr>
        <w:pStyle w:val="TempBody"/>
        <w:spacing w:after="0"/>
        <w:ind w:left="708" w:rightChars="257" w:right="565"/>
        <w:jc w:val="both"/>
        <w:rPr>
          <w:ins w:id="267" w:author="Sneha Kulkarni" w:date="2018-05-18T16:36:00Z"/>
          <w:lang w:eastAsia="zh-HK"/>
        </w:rPr>
      </w:pPr>
      <w:r>
        <w:t xml:space="preserve">IEC 61508: 2010/ 61511:2016 sets out a generic approach for all safety lifecycle activities for electrical/ electronic/ programmable electronic systems (E/ E/ PESs) that are used to perform safety functions. </w:t>
      </w:r>
      <w:r w:rsidRPr="00F42A3E">
        <w:rPr>
          <w:lang w:eastAsia="zh-HK"/>
        </w:rPr>
        <w:t xml:space="preserve">The </w:t>
      </w:r>
      <w:r>
        <w:rPr>
          <w:lang w:eastAsia="zh-HK"/>
        </w:rPr>
        <w:t>LOPA</w:t>
      </w:r>
      <w:r w:rsidRPr="00F42A3E">
        <w:rPr>
          <w:lang w:eastAsia="zh-HK"/>
        </w:rPr>
        <w:t xml:space="preserve"> study will be performed in accordance with </w:t>
      </w:r>
      <w:ins w:id="268" w:author="Sneha Kulkarni" w:date="2018-05-18T16:35:00Z">
        <w:r w:rsidR="00FD5F7B">
          <w:t>Project specification</w:t>
        </w:r>
        <w:r w:rsidR="00FD5F7B" w:rsidRPr="003B5A44">
          <w:t xml:space="preserve">, </w:t>
        </w:r>
        <w:r w:rsidR="00FD5F7B" w:rsidRPr="003B5A44">
          <w:rPr>
            <w:lang w:val="en-US"/>
          </w:rPr>
          <w:t>Layers of Protection Analysis for Process Hazards (NOQD 468, 6 April 2018)</w:t>
        </w:r>
      </w:ins>
      <w:del w:id="269" w:author="Sneha Kulkarni" w:date="2018-05-18T16:35:00Z">
        <w:r w:rsidRPr="003B5A44" w:rsidDel="00FD5F7B">
          <w:rPr>
            <w:lang w:eastAsia="zh-HK"/>
          </w:rPr>
          <w:delText>project procedure and Guidelines</w:delText>
        </w:r>
      </w:del>
      <w:ins w:id="270" w:author="Sneha Kulkarni" w:date="2018-05-18T16:35:00Z">
        <w:r w:rsidR="00FD5F7B" w:rsidRPr="003B5A44">
          <w:rPr>
            <w:lang w:eastAsia="zh-HK"/>
          </w:rPr>
          <w:t>.</w:t>
        </w:r>
      </w:ins>
    </w:p>
    <w:p w14:paraId="69779E8C" w14:textId="77777777" w:rsidR="00FD5F7B" w:rsidRDefault="00FD5F7B" w:rsidP="00EB55E3">
      <w:pPr>
        <w:pStyle w:val="TempBody"/>
        <w:spacing w:after="0"/>
        <w:ind w:left="708" w:rightChars="257" w:right="565"/>
        <w:jc w:val="both"/>
        <w:rPr>
          <w:ins w:id="271" w:author="Sneha Kulkarni" w:date="2018-05-18T16:36:00Z"/>
          <w:lang w:eastAsia="zh-HK"/>
        </w:rPr>
      </w:pPr>
    </w:p>
    <w:p w14:paraId="6A40F08B" w14:textId="438294C7" w:rsidR="00EB55E3" w:rsidDel="00FD5F7B" w:rsidRDefault="00EB55E3" w:rsidP="00EB55E3">
      <w:pPr>
        <w:pStyle w:val="TempBody"/>
        <w:spacing w:after="0"/>
        <w:ind w:left="708" w:rightChars="257" w:right="565"/>
        <w:jc w:val="both"/>
        <w:rPr>
          <w:del w:id="272" w:author="Sneha Kulkarni" w:date="2018-05-18T16:38:00Z"/>
        </w:rPr>
      </w:pPr>
      <w:del w:id="273" w:author="Sneha Kulkarni" w:date="2018-05-18T16:35:00Z">
        <w:r w:rsidRPr="00F42A3E" w:rsidDel="00FD5F7B">
          <w:rPr>
            <w:lang w:eastAsia="zh-HK"/>
          </w:rPr>
          <w:delText xml:space="preserve"> </w:delText>
        </w:r>
        <w:r w:rsidDel="00FD5F7B">
          <w:rPr>
            <w:lang w:eastAsia="zh-HK"/>
          </w:rPr>
          <w:delText xml:space="preserve">provided to IRESC by </w:delText>
        </w:r>
        <w:r w:rsidDel="00FD5F7B">
          <w:delText>PEC</w:delText>
        </w:r>
        <w:r w:rsidDel="00FD5F7B">
          <w:rPr>
            <w:lang w:eastAsia="zh-HK"/>
          </w:rPr>
          <w:delText xml:space="preserve"> after the award of the contract</w:delText>
        </w:r>
      </w:del>
    </w:p>
    <w:p w14:paraId="5858E993" w14:textId="2DC8228A" w:rsidR="00EB55E3" w:rsidDel="00FD5F7B" w:rsidRDefault="00EB55E3" w:rsidP="00FD5F7B">
      <w:pPr>
        <w:pStyle w:val="TempBody"/>
        <w:spacing w:after="0"/>
        <w:ind w:left="708" w:rightChars="257" w:right="565"/>
        <w:jc w:val="both"/>
        <w:rPr>
          <w:del w:id="274" w:author="Sneha Kulkarni" w:date="2018-05-18T16:36:00Z"/>
        </w:rPr>
      </w:pPr>
    </w:p>
    <w:p w14:paraId="66058783" w14:textId="77777777" w:rsidR="00EB55E3" w:rsidRDefault="00EB55E3" w:rsidP="00EB55E3">
      <w:pPr>
        <w:pStyle w:val="TempBody"/>
        <w:ind w:left="708" w:rightChars="257" w:right="565"/>
        <w:jc w:val="both"/>
      </w:pPr>
      <w:r>
        <w:t xml:space="preserve">The Safety Integrity Level (SIL) is a set of discrete level for specifying the safety integrity requirements of the </w:t>
      </w:r>
      <w:r w:rsidRPr="00455470">
        <w:t>Safety Instrumented Functions</w:t>
      </w:r>
      <w:r>
        <w:t xml:space="preserve"> (SIFs), with the highest level of safety integrity being SIL 4 and lowest being SIL 1. The required SIL of a SIF is derived by taking into account the required risk reduction to be provided by the function. </w:t>
      </w:r>
    </w:p>
    <w:p w14:paraId="7D2CA7FE" w14:textId="41F425D2" w:rsidR="00EB55E3" w:rsidRPr="005C106A" w:rsidRDefault="00EB55E3" w:rsidP="00EB55E3">
      <w:pPr>
        <w:pStyle w:val="TempBody"/>
        <w:spacing w:after="0"/>
        <w:ind w:left="708" w:rightChars="257" w:right="565"/>
        <w:jc w:val="both"/>
      </w:pPr>
      <w:r w:rsidRPr="00B41F51">
        <w:rPr>
          <w:rFonts w:hint="eastAsia"/>
        </w:rPr>
        <w:t>T</w:t>
      </w:r>
      <w:r w:rsidRPr="00A12F31">
        <w:t xml:space="preserve">he following subsections outline the general LOPA methodology for </w:t>
      </w:r>
      <w:ins w:id="275" w:author="Anurag Mishra" w:date="2018-05-18T17:54:00Z">
        <w:r w:rsidR="0055537C">
          <w:t xml:space="preserve">analysing selected scenario from HAZOP and for </w:t>
        </w:r>
      </w:ins>
      <w:r w:rsidRPr="00A12F31">
        <w:t>determ</w:t>
      </w:r>
      <w:r w:rsidRPr="006166A0">
        <w:rPr>
          <w:rFonts w:hint="eastAsia"/>
        </w:rPr>
        <w:t>i</w:t>
      </w:r>
      <w:r w:rsidRPr="00B77D22">
        <w:t>ning SIL rating of SIF in accordance with the IEC 61508/ 61511</w:t>
      </w:r>
      <w:r w:rsidRPr="00DB7B8E">
        <w:t xml:space="preserve">. </w:t>
      </w:r>
    </w:p>
    <w:p w14:paraId="3535C1B2" w14:textId="77777777" w:rsidR="00EB55E3" w:rsidRPr="00E21A79" w:rsidRDefault="00EB55E3" w:rsidP="00EB55E3">
      <w:pPr>
        <w:pStyle w:val="TempBody"/>
        <w:spacing w:after="0"/>
        <w:ind w:left="708" w:rightChars="257" w:right="565"/>
        <w:jc w:val="both"/>
      </w:pPr>
    </w:p>
    <w:p w14:paraId="6A549E68" w14:textId="0F98A9C3" w:rsidR="00EB55E3" w:rsidRPr="00455470" w:rsidRDefault="00EB55E3" w:rsidP="00EB55E3">
      <w:pPr>
        <w:pStyle w:val="Heading3"/>
        <w:ind w:left="709" w:rightChars="0" w:right="539" w:hanging="709"/>
        <w:contextualSpacing w:val="0"/>
        <w:jc w:val="both"/>
      </w:pPr>
      <w:bookmarkStart w:id="276" w:name="_Toc453954792"/>
      <w:r>
        <w:t>O</w:t>
      </w:r>
      <w:r w:rsidRPr="00455470">
        <w:t>bjective</w:t>
      </w:r>
      <w:bookmarkEnd w:id="276"/>
    </w:p>
    <w:p w14:paraId="4B4DE654" w14:textId="4406917C" w:rsidR="00EB55E3" w:rsidRDefault="00EB55E3" w:rsidP="00EB55E3">
      <w:pPr>
        <w:pStyle w:val="TempBody"/>
        <w:spacing w:after="0"/>
        <w:ind w:left="708" w:rightChars="257" w:right="565"/>
        <w:jc w:val="both"/>
        <w:rPr>
          <w:ins w:id="277" w:author="Sneha Kulkarni" w:date="2018-05-18T16:38:00Z"/>
        </w:rPr>
      </w:pPr>
      <w:r w:rsidRPr="00455470">
        <w:t xml:space="preserve">The objective of the </w:t>
      </w:r>
      <w:r w:rsidRPr="00177EC0">
        <w:t>Layers of Protection Analysis</w:t>
      </w:r>
      <w:r>
        <w:t xml:space="preserve"> (</w:t>
      </w:r>
      <w:r w:rsidRPr="00455470">
        <w:t>LOPA</w:t>
      </w:r>
      <w:r>
        <w:t>)</w:t>
      </w:r>
      <w:r w:rsidRPr="00455470">
        <w:t xml:space="preserve"> study is to provide an early indication of whether any protective functions are necessary to be considered as a safety function with a consequential requirement for a Safety Instrumented System (SIS). IRESC will provide an experienced Chairman to </w:t>
      </w:r>
      <w:r>
        <w:t>facilitate</w:t>
      </w:r>
      <w:r w:rsidRPr="00455470">
        <w:t xml:space="preserve"> the LOPA study. The typical scope of the study includes all the identified Safety Instrumented Functions (SIFs) on the P&amp;IDs and C&amp;E drawings (and those recommended during HAZOP and finalized to be implemented).</w:t>
      </w:r>
      <w:r>
        <w:t xml:space="preserve"> As per Project specification</w:t>
      </w:r>
      <w:r w:rsidR="00612EB9">
        <w:t xml:space="preserve">, </w:t>
      </w:r>
      <w:r w:rsidR="00612EB9" w:rsidRPr="003E6C5C">
        <w:rPr>
          <w:lang w:val="en-US"/>
        </w:rPr>
        <w:t xml:space="preserve">Layers </w:t>
      </w:r>
      <w:r w:rsidR="00612EB9">
        <w:rPr>
          <w:lang w:val="en-US"/>
        </w:rPr>
        <w:t>o</w:t>
      </w:r>
      <w:r w:rsidR="00612EB9" w:rsidRPr="003E6C5C">
        <w:rPr>
          <w:lang w:val="en-US"/>
        </w:rPr>
        <w:t>f Protection Analysis for Process Hazards</w:t>
      </w:r>
      <w:r w:rsidR="00612EB9">
        <w:rPr>
          <w:lang w:val="en-US"/>
        </w:rPr>
        <w:t xml:space="preserve"> (NOQD </w:t>
      </w:r>
      <w:r w:rsidR="00612EB9" w:rsidRPr="003E6C5C">
        <w:rPr>
          <w:lang w:val="en-US"/>
        </w:rPr>
        <w:t>468</w:t>
      </w:r>
      <w:del w:id="278" w:author="Vincentius Mario PURNAMA" w:date="2020-08-25T20:24:00Z">
        <w:r w:rsidR="00612EB9" w:rsidDel="009C0C0A">
          <w:rPr>
            <w:lang w:val="en-US"/>
          </w:rPr>
          <w:delText>, 6 April 2018</w:delText>
        </w:r>
      </w:del>
      <w:r w:rsidR="00612EB9">
        <w:rPr>
          <w:lang w:val="en-US"/>
        </w:rPr>
        <w:t>)</w:t>
      </w:r>
      <w:r>
        <w:t>,</w:t>
      </w:r>
      <w:ins w:id="279" w:author="Sneha Kulkarni" w:date="2018-05-18T16:38:00Z">
        <w:r w:rsidR="00FD5F7B">
          <w:t xml:space="preserve"> all hazardous </w:t>
        </w:r>
      </w:ins>
      <w:del w:id="280" w:author="Sneha Kulkarni" w:date="2018-05-18T16:38:00Z">
        <w:r w:rsidDel="00FD5F7B">
          <w:delText xml:space="preserve"> </w:delText>
        </w:r>
      </w:del>
      <w:r>
        <w:t xml:space="preserve">scenarios </w:t>
      </w:r>
      <w:ins w:id="281" w:author="Sneha Kulkarni" w:date="2018-05-18T16:40:00Z">
        <w:r w:rsidR="00FD5F7B">
          <w:t xml:space="preserve">in </w:t>
        </w:r>
      </w:ins>
      <w:ins w:id="282" w:author="Sneha Kulkarni" w:date="2018-05-18T16:39:00Z">
        <w:r w:rsidR="00FD5F7B">
          <w:t xml:space="preserve">HAZOP </w:t>
        </w:r>
      </w:ins>
      <w:ins w:id="283" w:author="Sneha Kulkarni" w:date="2018-05-18T16:40:00Z">
        <w:r w:rsidR="00FD5F7B">
          <w:t xml:space="preserve">with </w:t>
        </w:r>
      </w:ins>
      <w:ins w:id="284" w:author="Sneha Kulkarni" w:date="2018-05-18T16:39:00Z">
        <w:r w:rsidR="00FD5F7B">
          <w:t xml:space="preserve">catastrophic </w:t>
        </w:r>
      </w:ins>
      <w:ins w:id="285" w:author="Sneha Kulkarni" w:date="2018-05-18T16:49:00Z">
        <w:r w:rsidR="008C1E25">
          <w:t xml:space="preserve">consequence </w:t>
        </w:r>
      </w:ins>
      <w:ins w:id="286" w:author="Sneha Kulkarni" w:date="2018-05-18T16:40:00Z">
        <w:r w:rsidR="00FD5F7B">
          <w:t xml:space="preserve">severity (Category 4) </w:t>
        </w:r>
      </w:ins>
      <w:ins w:id="287" w:author="Sneha Kulkarni" w:date="2018-05-18T16:42:00Z">
        <w:r w:rsidR="00FD5F7B">
          <w:t xml:space="preserve">or high risk ranking </w:t>
        </w:r>
      </w:ins>
      <w:del w:id="288" w:author="Sneha Kulkarni" w:date="2018-05-18T16:40:00Z">
        <w:r w:rsidDel="00FD5F7B">
          <w:delText>to be</w:delText>
        </w:r>
      </w:del>
      <w:ins w:id="289" w:author="Sneha Kulkarni" w:date="2018-05-18T16:40:00Z">
        <w:r w:rsidR="00FD5F7B">
          <w:t>will be</w:t>
        </w:r>
      </w:ins>
      <w:r>
        <w:t xml:space="preserve"> covered in LOPA</w:t>
      </w:r>
      <w:ins w:id="290" w:author="Sneha Kulkarni" w:date="2018-05-18T16:40:00Z">
        <w:r w:rsidR="00FD5F7B">
          <w:t>.</w:t>
        </w:r>
      </w:ins>
      <w:del w:id="291" w:author="Sneha Kulkarni" w:date="2018-05-18T16:40:00Z">
        <w:r w:rsidDel="00FD5F7B">
          <w:delText xml:space="preserve"> as minimum shall be hazardous scenarios</w:delText>
        </w:r>
      </w:del>
      <w:del w:id="292" w:author="Sneha Kulkarni" w:date="2018-05-18T16:39:00Z">
        <w:r w:rsidDel="00FD5F7B">
          <w:delText xml:space="preserve"> with high risk ranking as agreed based on HAZOP risk ranking and identified catastrophic consequences</w:delText>
        </w:r>
      </w:del>
      <w:r>
        <w:t xml:space="preserve">. </w:t>
      </w:r>
    </w:p>
    <w:p w14:paraId="03926DAA" w14:textId="77777777" w:rsidR="00FD5F7B" w:rsidRDefault="00FD5F7B" w:rsidP="00EB55E3">
      <w:pPr>
        <w:pStyle w:val="TempBody"/>
        <w:spacing w:after="0"/>
        <w:ind w:left="708" w:rightChars="257" w:right="565"/>
        <w:jc w:val="both"/>
        <w:rPr>
          <w:ins w:id="293" w:author="Sneha Kulkarni" w:date="2018-05-18T16:38:00Z"/>
        </w:rPr>
      </w:pPr>
    </w:p>
    <w:p w14:paraId="5CE20B2D" w14:textId="77777777" w:rsidR="00FD5F7B" w:rsidRDefault="00FD5F7B" w:rsidP="00FD5F7B">
      <w:pPr>
        <w:pStyle w:val="TempBody"/>
        <w:spacing w:after="0"/>
        <w:ind w:left="708" w:rightChars="257" w:right="565"/>
        <w:jc w:val="both"/>
        <w:rPr>
          <w:ins w:id="294" w:author="Sneha Kulkarni" w:date="2018-05-18T16:38:00Z"/>
        </w:rPr>
      </w:pPr>
      <w:ins w:id="295" w:author="Sneha Kulkarni" w:date="2018-05-18T16:38:00Z">
        <w:r>
          <w:t>As per NOQD-468 Layer of Protection Analysis for Process Hazards, LOPA is not required when following is met:</w:t>
        </w:r>
      </w:ins>
    </w:p>
    <w:p w14:paraId="66D3A592" w14:textId="77777777" w:rsidR="00FD5F7B" w:rsidRDefault="00FD5F7B" w:rsidP="00960EB1">
      <w:pPr>
        <w:pStyle w:val="TempBody"/>
        <w:numPr>
          <w:ilvl w:val="0"/>
          <w:numId w:val="16"/>
        </w:numPr>
        <w:spacing w:after="0"/>
        <w:ind w:rightChars="257" w:right="565"/>
        <w:jc w:val="both"/>
        <w:rPr>
          <w:ins w:id="296" w:author="Sneha Kulkarni" w:date="2018-05-18T16:38:00Z"/>
        </w:rPr>
      </w:pPr>
      <w:ins w:id="297" w:author="Sneha Kulkarni" w:date="2018-05-18T16:38:00Z">
        <w:r>
          <w:t>Consequence severity less or equal to Very Serious (Category 3)</w:t>
        </w:r>
      </w:ins>
    </w:p>
    <w:p w14:paraId="6083C547" w14:textId="77777777" w:rsidR="00FD5F7B" w:rsidRDefault="00FD5F7B" w:rsidP="00960EB1">
      <w:pPr>
        <w:pStyle w:val="TempBody"/>
        <w:numPr>
          <w:ilvl w:val="0"/>
          <w:numId w:val="16"/>
        </w:numPr>
        <w:spacing w:after="0"/>
        <w:ind w:rightChars="257" w:right="565"/>
        <w:jc w:val="both"/>
        <w:rPr>
          <w:ins w:id="298" w:author="Sneha Kulkarni" w:date="2018-05-18T16:38:00Z"/>
        </w:rPr>
      </w:pPr>
      <w:ins w:id="299" w:author="Sneha Kulkarni" w:date="2018-05-18T16:38:00Z">
        <w:r>
          <w:t>Residual risk level Low or Very Low has been achieved in HAZOP</w:t>
        </w:r>
      </w:ins>
    </w:p>
    <w:p w14:paraId="2385BE4B" w14:textId="77777777" w:rsidR="00FD5F7B" w:rsidRPr="00FD5F7B" w:rsidRDefault="00FD5F7B" w:rsidP="00EB55E3">
      <w:pPr>
        <w:pStyle w:val="TempBody"/>
        <w:spacing w:after="0"/>
        <w:ind w:left="708" w:rightChars="257" w:right="565"/>
        <w:jc w:val="both"/>
      </w:pPr>
    </w:p>
    <w:p w14:paraId="068A0999" w14:textId="1116B3C5" w:rsidR="00EB55E3" w:rsidRPr="005C106A" w:rsidDel="007078F1" w:rsidRDefault="00EB55E3" w:rsidP="00EB55E3">
      <w:pPr>
        <w:pStyle w:val="TempBody"/>
        <w:spacing w:after="0"/>
        <w:ind w:left="708" w:rightChars="257" w:right="565"/>
        <w:jc w:val="both"/>
        <w:rPr>
          <w:del w:id="300" w:author="Sneha Kulkarni" w:date="2018-05-18T20:51:00Z"/>
        </w:rPr>
      </w:pPr>
    </w:p>
    <w:p w14:paraId="789EE754" w14:textId="182C6184" w:rsidR="00EB55E3" w:rsidRPr="00455470" w:rsidRDefault="00EB55E3" w:rsidP="00EB55E3">
      <w:pPr>
        <w:pStyle w:val="Heading3"/>
        <w:ind w:left="709" w:rightChars="0" w:right="539" w:hanging="709"/>
        <w:contextualSpacing w:val="0"/>
        <w:jc w:val="both"/>
      </w:pPr>
      <w:bookmarkStart w:id="301" w:name="_Toc453954793"/>
      <w:r w:rsidRPr="00455470">
        <w:t>Methodology</w:t>
      </w:r>
      <w:bookmarkEnd w:id="301"/>
    </w:p>
    <w:p w14:paraId="031D7CED" w14:textId="77777777" w:rsidR="00EB55E3" w:rsidRPr="008A1E4E" w:rsidRDefault="00EB55E3" w:rsidP="00EB55E3">
      <w:pPr>
        <w:pStyle w:val="TempBody"/>
        <w:spacing w:after="0"/>
        <w:ind w:left="708" w:rightChars="257" w:right="565"/>
        <w:jc w:val="both"/>
        <w:rPr>
          <w:highlight w:val="yellow"/>
        </w:rPr>
      </w:pPr>
      <w:r w:rsidRPr="008A1E4E">
        <w:rPr>
          <w:highlight w:val="yellow"/>
        </w:rPr>
        <w:t>The general LOPA procedure is briefly described as follows:</w:t>
      </w:r>
    </w:p>
    <w:p w14:paraId="1D4E49DF" w14:textId="77777777" w:rsidR="00EB55E3" w:rsidRPr="008A1E4E" w:rsidRDefault="00EB55E3" w:rsidP="00EB55E3">
      <w:pPr>
        <w:pStyle w:val="TempBody"/>
        <w:spacing w:after="0"/>
        <w:ind w:left="708" w:rightChars="257" w:right="565"/>
        <w:jc w:val="both"/>
        <w:rPr>
          <w:highlight w:val="yellow"/>
        </w:rPr>
      </w:pPr>
    </w:p>
    <w:p w14:paraId="53ECB4A5" w14:textId="77777777" w:rsidR="00BE6417" w:rsidRPr="008A1E4E" w:rsidRDefault="00BE6417" w:rsidP="00BE6417">
      <w:pPr>
        <w:pStyle w:val="Bullet1IRESC"/>
        <w:ind w:left="1134" w:hanging="425"/>
        <w:rPr>
          <w:highlight w:val="yellow"/>
        </w:rPr>
      </w:pPr>
      <w:r w:rsidRPr="008A1E4E">
        <w:rPr>
          <w:highlight w:val="yellow"/>
        </w:rPr>
        <w:t xml:space="preserve">Identification of SIFs from C&amp;EDs/P&amp;IDs and those recommended from the HAZOP. This step will include identification of initiators and final elements. The SIF purpose (design intent) will also described. </w:t>
      </w:r>
    </w:p>
    <w:p w14:paraId="3ADB0904" w14:textId="77777777" w:rsidR="00BE6417" w:rsidRPr="008A1E4E" w:rsidRDefault="00BE6417" w:rsidP="00BE6417">
      <w:pPr>
        <w:pStyle w:val="Bullet1IRESC"/>
        <w:ind w:left="1134" w:hanging="425"/>
        <w:rPr>
          <w:highlight w:val="yellow"/>
        </w:rPr>
      </w:pPr>
      <w:r w:rsidRPr="008A1E4E">
        <w:rPr>
          <w:highlight w:val="yellow"/>
        </w:rPr>
        <w:lastRenderedPageBreak/>
        <w:t>The LOPA team will select the Target Mitigated Event Likelihood (TMEL) for each consequence scenario, based on consequences on Safety, Environment and Asset.</w:t>
      </w:r>
    </w:p>
    <w:p w14:paraId="7FF5A794" w14:textId="77777777" w:rsidR="00BE6417" w:rsidRPr="008A1E4E" w:rsidRDefault="00BE6417" w:rsidP="00BE6417">
      <w:pPr>
        <w:pStyle w:val="Bullet1IRESC"/>
        <w:ind w:left="1134" w:hanging="425"/>
        <w:rPr>
          <w:highlight w:val="yellow"/>
        </w:rPr>
      </w:pPr>
      <w:r w:rsidRPr="008A1E4E">
        <w:rPr>
          <w:highlight w:val="yellow"/>
        </w:rPr>
        <w:t>The potential demand scenarios (e.g. control loop failure, operator error, etc.) are then identified for the identified SIF, taking inputs from the results of the HAZOP study.</w:t>
      </w:r>
    </w:p>
    <w:p w14:paraId="0E2AE3C3" w14:textId="77777777" w:rsidR="00BE6417" w:rsidRPr="008A1E4E" w:rsidRDefault="00BE6417" w:rsidP="00BE6417">
      <w:pPr>
        <w:pStyle w:val="Bullet1IRESC"/>
        <w:ind w:left="1134" w:hanging="425"/>
        <w:rPr>
          <w:highlight w:val="yellow"/>
        </w:rPr>
      </w:pPr>
      <w:r w:rsidRPr="008A1E4E">
        <w:rPr>
          <w:highlight w:val="yellow"/>
        </w:rPr>
        <w:t>Quantify initiating cause likelihood based on HAZOP findings and inputs from the LOPA team for each demand scenario. The likelihood will be assigned using the rule set which provides likelihood of failure for typical initiating events encountered during LOPA study. The likelihood will consider initiating event frequency and apply a modification factor (i.e. conditional modifier to account for various factors which can cause demand on the SIF).</w:t>
      </w:r>
    </w:p>
    <w:p w14:paraId="1E706138" w14:textId="77777777" w:rsidR="00BE6417" w:rsidRPr="008A1E4E" w:rsidRDefault="00BE6417" w:rsidP="00BE6417">
      <w:pPr>
        <w:pStyle w:val="Bullet1IRESC"/>
        <w:ind w:left="1134" w:hanging="425"/>
        <w:rPr>
          <w:highlight w:val="yellow"/>
        </w:rPr>
      </w:pPr>
      <w:r w:rsidRPr="008A1E4E">
        <w:rPr>
          <w:highlight w:val="yellow"/>
        </w:rPr>
        <w:t>Identify Independent Protection Layers (IPLs) from HAZOP safeguards.</w:t>
      </w:r>
    </w:p>
    <w:p w14:paraId="584E6FB8" w14:textId="77777777" w:rsidR="00BE6417" w:rsidRPr="008A1E4E" w:rsidRDefault="00BE6417" w:rsidP="00BE6417">
      <w:pPr>
        <w:pStyle w:val="Bullet1IRESC"/>
        <w:ind w:left="1134" w:hanging="425"/>
        <w:rPr>
          <w:highlight w:val="yellow"/>
        </w:rPr>
      </w:pPr>
      <w:r w:rsidRPr="008A1E4E">
        <w:rPr>
          <w:highlight w:val="yellow"/>
        </w:rPr>
        <w:t>Quantify Probability to Fail on Demand (PFD) for the identified IPL based on the rule sets.</w:t>
      </w:r>
    </w:p>
    <w:p w14:paraId="5420BF88" w14:textId="77777777" w:rsidR="00BE6417" w:rsidRPr="008A1E4E" w:rsidRDefault="00BE6417" w:rsidP="00BE6417">
      <w:pPr>
        <w:pStyle w:val="Bullet1IRESC"/>
        <w:ind w:left="1134" w:hanging="425"/>
        <w:rPr>
          <w:highlight w:val="yellow"/>
        </w:rPr>
      </w:pPr>
      <w:r w:rsidRPr="008A1E4E">
        <w:rPr>
          <w:highlight w:val="yellow"/>
        </w:rPr>
        <w:t>Identify and quantify any further condition modifiers or enabling conditions such as ignition probability and chances of operator presence in the area which will affect the likelihood of the hazardous event which SIF is intended to protect against.</w:t>
      </w:r>
    </w:p>
    <w:p w14:paraId="0760AE82" w14:textId="77777777" w:rsidR="00BE6417" w:rsidRPr="008A1E4E" w:rsidRDefault="00BE6417" w:rsidP="00BE6417">
      <w:pPr>
        <w:pStyle w:val="Bullet1IRESC"/>
        <w:ind w:left="1134" w:hanging="425"/>
        <w:rPr>
          <w:highlight w:val="yellow"/>
        </w:rPr>
      </w:pPr>
      <w:r w:rsidRPr="008A1E4E">
        <w:rPr>
          <w:highlight w:val="yellow"/>
        </w:rPr>
        <w:t>Calculate LOPA ratio for each TMEL, which will give the PFD and thus SIL for the SIF being reviewed.</w:t>
      </w:r>
    </w:p>
    <w:p w14:paraId="23136C7F" w14:textId="77777777" w:rsidR="00BE6417" w:rsidRPr="008A1E4E" w:rsidRDefault="00BE6417" w:rsidP="00BE6417">
      <w:pPr>
        <w:pStyle w:val="Bullet1IRESC"/>
        <w:ind w:left="1134" w:hanging="425"/>
        <w:rPr>
          <w:highlight w:val="yellow"/>
        </w:rPr>
      </w:pPr>
      <w:r w:rsidRPr="008A1E4E">
        <w:rPr>
          <w:highlight w:val="yellow"/>
        </w:rPr>
        <w:t xml:space="preserve">Determine Safety Integrity Level (SIL) requirement for the SIF, by selecting the highest SIL rating among the various consequence categories. </w:t>
      </w:r>
    </w:p>
    <w:p w14:paraId="7F83CCDF" w14:textId="77777777" w:rsidR="00EB55E3" w:rsidRPr="00BE6417" w:rsidRDefault="00EB55E3" w:rsidP="00EB55E3">
      <w:pPr>
        <w:snapToGrid w:val="0"/>
        <w:spacing w:after="60"/>
        <w:ind w:leftChars="0" w:left="1133" w:rightChars="321" w:right="706"/>
        <w:contextualSpacing w:val="0"/>
        <w:jc w:val="both"/>
        <w:rPr>
          <w:lang w:eastAsia="zh-HK"/>
        </w:rPr>
      </w:pPr>
    </w:p>
    <w:p w14:paraId="346C1A6F" w14:textId="6A68F25D" w:rsidR="00CC6661" w:rsidRDefault="008C17DD" w:rsidP="00CC6661">
      <w:pPr>
        <w:pStyle w:val="Heading1"/>
        <w:ind w:left="709" w:hanging="709"/>
        <w:jc w:val="both"/>
        <w:rPr>
          <w:lang w:eastAsia="zh-HK"/>
        </w:rPr>
      </w:pPr>
      <w:r>
        <w:rPr>
          <w:caps w:val="0"/>
          <w:lang w:eastAsia="zh-HK"/>
        </w:rPr>
        <w:t>REPORTING</w:t>
      </w:r>
      <w:r w:rsidR="00CC6661">
        <w:rPr>
          <w:lang w:eastAsia="zh-HK"/>
        </w:rPr>
        <w:t xml:space="preserve"> </w:t>
      </w:r>
    </w:p>
    <w:p w14:paraId="72A4942F" w14:textId="066B0C6B" w:rsidR="00D1112B" w:rsidRPr="00C10CAF" w:rsidDel="00244535" w:rsidRDefault="000D718A" w:rsidP="00EE39DE">
      <w:pPr>
        <w:ind w:left="708"/>
        <w:jc w:val="both"/>
        <w:rPr>
          <w:del w:id="302" w:author="Sneha Kulkarni" w:date="2018-05-18T14:44:00Z"/>
          <w:strike/>
          <w:lang w:eastAsia="zh-HK"/>
        </w:rPr>
      </w:pPr>
      <w:del w:id="303" w:author="Sneha Kulkarni" w:date="2018-05-18T14:44:00Z">
        <w:r w:rsidRPr="00C10CAF" w:rsidDel="00244535">
          <w:rPr>
            <w:strike/>
            <w:highlight w:val="yellow"/>
            <w:lang w:eastAsia="zh-HK"/>
          </w:rPr>
          <w:delText>Detailed p</w:delText>
        </w:r>
        <w:r w:rsidR="00D1112B" w:rsidRPr="00C10CAF" w:rsidDel="00244535">
          <w:rPr>
            <w:strike/>
            <w:highlight w:val="yellow"/>
            <w:lang w:eastAsia="zh-HK"/>
          </w:rPr>
          <w:delText xml:space="preserve">rocedure for HAZOP and </w:delText>
        </w:r>
        <w:r w:rsidR="008C17DD" w:rsidRPr="00C10CAF" w:rsidDel="00244535">
          <w:rPr>
            <w:strike/>
            <w:highlight w:val="yellow"/>
            <w:lang w:eastAsia="zh-HK"/>
          </w:rPr>
          <w:delText>LOPA Review</w:delText>
        </w:r>
        <w:r w:rsidR="00D1112B" w:rsidRPr="00C10CAF" w:rsidDel="00244535">
          <w:rPr>
            <w:strike/>
            <w:highlight w:val="yellow"/>
            <w:lang w:eastAsia="zh-HK"/>
          </w:rPr>
          <w:delText xml:space="preserve"> will be submitted within one week after award of </w:delText>
        </w:r>
        <w:r w:rsidRPr="00C10CAF" w:rsidDel="00244535">
          <w:rPr>
            <w:strike/>
            <w:highlight w:val="yellow"/>
            <w:lang w:eastAsia="zh-HK"/>
          </w:rPr>
          <w:delText xml:space="preserve">the </w:delText>
        </w:r>
        <w:commentRangeStart w:id="304"/>
        <w:r w:rsidRPr="00C10CAF" w:rsidDel="00244535">
          <w:rPr>
            <w:strike/>
            <w:highlight w:val="yellow"/>
            <w:lang w:eastAsia="zh-HK"/>
          </w:rPr>
          <w:delText>project</w:delText>
        </w:r>
        <w:commentRangeEnd w:id="304"/>
        <w:r w:rsidR="00C10CAF" w:rsidDel="00244535">
          <w:rPr>
            <w:rStyle w:val="CommentReference"/>
          </w:rPr>
          <w:commentReference w:id="304"/>
        </w:r>
        <w:r w:rsidR="00D1112B" w:rsidRPr="00C10CAF" w:rsidDel="00244535">
          <w:rPr>
            <w:strike/>
            <w:highlight w:val="yellow"/>
            <w:lang w:eastAsia="zh-HK"/>
          </w:rPr>
          <w:delText>.</w:delText>
        </w:r>
        <w:r w:rsidR="0077447E" w:rsidRPr="00C10CAF" w:rsidDel="00244535">
          <w:rPr>
            <w:strike/>
            <w:lang w:eastAsia="zh-HK"/>
          </w:rPr>
          <w:delText xml:space="preserve"> </w:delText>
        </w:r>
      </w:del>
    </w:p>
    <w:p w14:paraId="1E998E30" w14:textId="53C82037" w:rsidR="008C17DD" w:rsidRPr="00C10CAF" w:rsidDel="00244535" w:rsidRDefault="008C17DD" w:rsidP="00EE39DE">
      <w:pPr>
        <w:ind w:left="708"/>
        <w:jc w:val="both"/>
        <w:rPr>
          <w:del w:id="305" w:author="Sneha Kulkarni" w:date="2018-05-18T14:44:00Z"/>
          <w:strike/>
          <w:lang w:eastAsia="zh-HK"/>
        </w:rPr>
      </w:pPr>
    </w:p>
    <w:p w14:paraId="7A379A91" w14:textId="2AA74062" w:rsidR="00A77FCF" w:rsidRDefault="00E76A16" w:rsidP="00EE39DE">
      <w:pPr>
        <w:ind w:left="708"/>
        <w:jc w:val="both"/>
        <w:rPr>
          <w:lang w:eastAsia="zh-HK"/>
        </w:rPr>
      </w:pPr>
      <w:r>
        <w:rPr>
          <w:lang w:eastAsia="zh-HK"/>
        </w:rPr>
        <w:t>Draft HAZOP and LOPA Review r</w:t>
      </w:r>
      <w:r w:rsidR="008C17DD">
        <w:rPr>
          <w:lang w:eastAsia="zh-HK"/>
        </w:rPr>
        <w:t>eport</w:t>
      </w:r>
      <w:r>
        <w:rPr>
          <w:lang w:eastAsia="zh-HK"/>
        </w:rPr>
        <w:t xml:space="preserve">s </w:t>
      </w:r>
      <w:ins w:id="306" w:author="Anurag Mishra" w:date="2018-05-18T11:59:00Z">
        <w:r w:rsidR="00C10CAF">
          <w:rPr>
            <w:lang w:eastAsia="zh-HK"/>
          </w:rPr>
          <w:t xml:space="preserve">and </w:t>
        </w:r>
      </w:ins>
      <w:ins w:id="307" w:author="Sneha Kulkarni" w:date="2018-05-18T17:35:00Z">
        <w:r w:rsidR="007E78A7">
          <w:rPr>
            <w:lang w:eastAsia="zh-HK"/>
          </w:rPr>
          <w:t xml:space="preserve">Preliminary </w:t>
        </w:r>
      </w:ins>
      <w:ins w:id="308" w:author="Anurag Mishra" w:date="2018-05-18T11:59:00Z">
        <w:r w:rsidR="00C10CAF">
          <w:rPr>
            <w:lang w:eastAsia="zh-HK"/>
          </w:rPr>
          <w:t xml:space="preserve">SIL classification Report </w:t>
        </w:r>
      </w:ins>
      <w:r>
        <w:rPr>
          <w:lang w:eastAsia="zh-HK"/>
        </w:rPr>
        <w:t xml:space="preserve">for each unit (i.e., </w:t>
      </w:r>
      <w:ins w:id="309" w:author="Vincentius Mario PURNAMA" w:date="2020-08-25T19:37:00Z">
        <w:r w:rsidR="003B5A44" w:rsidRPr="00F15EF9">
          <w:rPr>
            <w:lang w:eastAsia="zh-HK"/>
          </w:rPr>
          <w:t>one report each for Unit 20, Hot Oil Furnace (Unit 55 – 56), Unit 40, Unit 46, Unit 80, Unit 60, Unit 61, Unit 51, Unit 81, and Unit 82</w:t>
        </w:r>
      </w:ins>
      <w:del w:id="310" w:author="Vincentius Mario PURNAMA" w:date="2020-08-25T19:37:00Z">
        <w:r w:rsidDel="003B5A44">
          <w:rPr>
            <w:lang w:eastAsia="zh-HK"/>
          </w:rPr>
          <w:delText xml:space="preserve">one report each for Unit 11, Unit 12, Unit 21, </w:delText>
        </w:r>
      </w:del>
      <w:ins w:id="311" w:author="Anurag Mishra" w:date="2018-05-18T17:55:00Z">
        <w:del w:id="312" w:author="Vincentius Mario PURNAMA" w:date="2020-08-25T19:37:00Z">
          <w:r w:rsidR="0055537C" w:rsidDel="003B5A44">
            <w:rPr>
              <w:lang w:eastAsia="zh-HK"/>
            </w:rPr>
            <w:delText xml:space="preserve">storage </w:delText>
          </w:r>
        </w:del>
      </w:ins>
      <w:del w:id="313" w:author="Vincentius Mario PURNAMA" w:date="2020-08-25T19:37:00Z">
        <w:r w:rsidDel="003B5A44">
          <w:rPr>
            <w:lang w:eastAsia="zh-HK"/>
          </w:rPr>
          <w:delText>Unit 42 and Utilities</w:delText>
        </w:r>
      </w:del>
      <w:r>
        <w:rPr>
          <w:lang w:eastAsia="zh-HK"/>
        </w:rPr>
        <w:t>)</w:t>
      </w:r>
      <w:r w:rsidR="008C17DD">
        <w:rPr>
          <w:lang w:eastAsia="zh-HK"/>
        </w:rPr>
        <w:t xml:space="preserve"> </w:t>
      </w:r>
      <w:r w:rsidR="00BE7D41">
        <w:rPr>
          <w:lang w:eastAsia="zh-HK"/>
        </w:rPr>
        <w:t xml:space="preserve">will be prepared to include all </w:t>
      </w:r>
      <w:r w:rsidR="00A77FCF">
        <w:rPr>
          <w:lang w:eastAsia="zh-HK"/>
        </w:rPr>
        <w:t xml:space="preserve">the </w:t>
      </w:r>
      <w:r w:rsidR="00BE7D41">
        <w:rPr>
          <w:lang w:eastAsia="zh-HK"/>
        </w:rPr>
        <w:t xml:space="preserve">findings and recommendations from the study sessions. Study worksheets and other records such as marked up P&amp;ID etc. will be attached to the reports. </w:t>
      </w:r>
      <w:r w:rsidR="00A77FCF">
        <w:rPr>
          <w:lang w:eastAsia="zh-HK"/>
        </w:rPr>
        <w:t>F</w:t>
      </w:r>
      <w:r w:rsidR="00BE7D41">
        <w:rPr>
          <w:lang w:eastAsia="zh-HK"/>
        </w:rPr>
        <w:t xml:space="preserve">irst draft of </w:t>
      </w:r>
      <w:r w:rsidR="00A77FCF">
        <w:rPr>
          <w:lang w:eastAsia="zh-HK"/>
        </w:rPr>
        <w:t xml:space="preserve">the </w:t>
      </w:r>
      <w:r w:rsidR="00BE7D41">
        <w:rPr>
          <w:lang w:eastAsia="zh-HK"/>
        </w:rPr>
        <w:t>report</w:t>
      </w:r>
      <w:r w:rsidR="00A77FCF">
        <w:rPr>
          <w:lang w:eastAsia="zh-HK"/>
        </w:rPr>
        <w:t>s</w:t>
      </w:r>
      <w:r w:rsidR="00BE7D41">
        <w:rPr>
          <w:lang w:eastAsia="zh-HK"/>
        </w:rPr>
        <w:t xml:space="preserve"> will be submitted within one week after the completion of the respective studies. The final reports will be submitted within one week after receiving one set of consolidated </w:t>
      </w:r>
      <w:del w:id="314" w:author="Anurag Mishra" w:date="2018-05-18T17:56:00Z">
        <w:r w:rsidR="00BE7D41" w:rsidDel="0055537C">
          <w:rPr>
            <w:lang w:eastAsia="zh-HK"/>
          </w:rPr>
          <w:delText xml:space="preserve">set of </w:delText>
        </w:r>
      </w:del>
      <w:r w:rsidR="00BE7D41">
        <w:rPr>
          <w:lang w:eastAsia="zh-HK"/>
        </w:rPr>
        <w:t xml:space="preserve">comments from </w:t>
      </w:r>
      <w:r>
        <w:rPr>
          <w:lang w:eastAsia="zh-HK"/>
        </w:rPr>
        <w:t>T</w:t>
      </w:r>
      <w:r w:rsidR="00F01B69">
        <w:rPr>
          <w:lang w:eastAsia="zh-HK"/>
        </w:rPr>
        <w:t>echnip</w:t>
      </w:r>
      <w:r w:rsidR="00BE7D41">
        <w:rPr>
          <w:lang w:eastAsia="zh-HK"/>
        </w:rPr>
        <w:t xml:space="preserve">/ Owner. </w:t>
      </w:r>
    </w:p>
    <w:p w14:paraId="5CFA6D02" w14:textId="77777777" w:rsidR="004F267B" w:rsidRPr="00310A90" w:rsidRDefault="004F267B" w:rsidP="007230FF">
      <w:pPr>
        <w:pStyle w:val="Heading1"/>
        <w:ind w:left="709" w:hanging="709"/>
        <w:jc w:val="both"/>
        <w:rPr>
          <w:lang w:eastAsia="zh-HK"/>
        </w:rPr>
      </w:pPr>
      <w:r w:rsidRPr="00310A90">
        <w:rPr>
          <w:rFonts w:hint="eastAsia"/>
          <w:lang w:eastAsia="zh-HK"/>
        </w:rPr>
        <w:t>Study Schedule</w:t>
      </w:r>
    </w:p>
    <w:p w14:paraId="341361D2" w14:textId="069ADE41" w:rsidR="00310A90" w:rsidRPr="00B839F7" w:rsidDel="0055537C" w:rsidRDefault="00310A90" w:rsidP="0055537C">
      <w:pPr>
        <w:spacing w:after="240"/>
        <w:ind w:left="708"/>
        <w:jc w:val="both"/>
        <w:rPr>
          <w:ins w:id="315" w:author="Sneha Kulkarni" w:date="2018-05-18T18:59:00Z"/>
          <w:del w:id="316" w:author="Anurag Mishra" w:date="2018-05-18T17:56:00Z"/>
          <w:rFonts w:ascii="Calibri" w:eastAsiaTheme="minorHAnsi" w:hAnsi="Calibri"/>
          <w:sz w:val="24"/>
          <w:highlight w:val="yellow"/>
          <w:lang w:val="en-US"/>
        </w:rPr>
      </w:pPr>
      <w:ins w:id="317" w:author="Sneha Kulkarni" w:date="2018-05-18T18:59:00Z">
        <w:r w:rsidRPr="00B839F7">
          <w:rPr>
            <w:highlight w:val="yellow"/>
            <w:lang w:val="en-US"/>
          </w:rPr>
          <w:t xml:space="preserve">Based on our review of PFDs, we have estimated the following duration </w:t>
        </w:r>
        <w:r w:rsidRPr="00B839F7">
          <w:rPr>
            <w:rFonts w:hint="eastAsia"/>
            <w:highlight w:val="yellow"/>
            <w:lang w:eastAsia="zh-HK"/>
          </w:rPr>
          <w:t xml:space="preserve">presented in the </w:t>
        </w:r>
      </w:ins>
      <w:ins w:id="318" w:author="Sneha Kulkarni" w:date="2018-05-18T20:52:00Z">
        <w:r w:rsidR="007078F1" w:rsidRPr="00B839F7">
          <w:rPr>
            <w:highlight w:val="yellow"/>
            <w:lang w:eastAsia="zh-HK"/>
          </w:rPr>
          <w:fldChar w:fldCharType="begin"/>
        </w:r>
        <w:r w:rsidR="007078F1" w:rsidRPr="00B839F7">
          <w:rPr>
            <w:highlight w:val="yellow"/>
            <w:lang w:eastAsia="zh-HK"/>
          </w:rPr>
          <w:instrText xml:space="preserve"> </w:instrText>
        </w:r>
        <w:r w:rsidR="007078F1" w:rsidRPr="00B839F7">
          <w:rPr>
            <w:rFonts w:hint="eastAsia"/>
            <w:highlight w:val="yellow"/>
            <w:lang w:eastAsia="zh-HK"/>
          </w:rPr>
          <w:instrText>REF _Ref514440091 \h</w:instrText>
        </w:r>
        <w:r w:rsidR="007078F1" w:rsidRPr="00B839F7">
          <w:rPr>
            <w:highlight w:val="yellow"/>
            <w:lang w:eastAsia="zh-HK"/>
          </w:rPr>
          <w:instrText xml:space="preserve"> </w:instrText>
        </w:r>
      </w:ins>
      <w:r w:rsidR="007078F1" w:rsidRPr="00B839F7">
        <w:rPr>
          <w:highlight w:val="yellow"/>
          <w:lang w:eastAsia="zh-HK"/>
        </w:rPr>
      </w:r>
      <w:r w:rsidR="00B839F7">
        <w:rPr>
          <w:highlight w:val="yellow"/>
          <w:lang w:eastAsia="zh-HK"/>
        </w:rPr>
        <w:instrText xml:space="preserve"> \* MERGEFORMAT </w:instrText>
      </w:r>
      <w:r w:rsidR="007078F1" w:rsidRPr="00B839F7">
        <w:rPr>
          <w:highlight w:val="yellow"/>
          <w:lang w:eastAsia="zh-HK"/>
        </w:rPr>
        <w:fldChar w:fldCharType="separate"/>
      </w:r>
      <w:ins w:id="319" w:author="Sneha Kulkarni" w:date="2018-05-18T22:07:00Z">
        <w:r w:rsidR="006E0F59" w:rsidRPr="00B839F7">
          <w:rPr>
            <w:highlight w:val="yellow"/>
            <w:lang w:eastAsia="zh-HK"/>
          </w:rPr>
          <w:t xml:space="preserve">Table </w:t>
        </w:r>
        <w:r w:rsidR="006E0F59" w:rsidRPr="00B839F7">
          <w:rPr>
            <w:noProof/>
            <w:highlight w:val="yellow"/>
            <w:lang w:eastAsia="zh-HK"/>
          </w:rPr>
          <w:t>6</w:t>
        </w:r>
        <w:r w:rsidR="006E0F59" w:rsidRPr="00B839F7">
          <w:rPr>
            <w:highlight w:val="yellow"/>
            <w:lang w:eastAsia="zh-HK"/>
          </w:rPr>
          <w:t>.</w:t>
        </w:r>
        <w:r w:rsidR="006E0F59" w:rsidRPr="00B839F7">
          <w:rPr>
            <w:noProof/>
            <w:highlight w:val="yellow"/>
            <w:lang w:eastAsia="zh-HK"/>
          </w:rPr>
          <w:t>1</w:t>
        </w:r>
      </w:ins>
      <w:ins w:id="320" w:author="Sneha Kulkarni" w:date="2018-05-18T20:52:00Z">
        <w:r w:rsidR="007078F1" w:rsidRPr="00B839F7">
          <w:rPr>
            <w:highlight w:val="yellow"/>
            <w:lang w:eastAsia="zh-HK"/>
          </w:rPr>
          <w:fldChar w:fldCharType="end"/>
        </w:r>
      </w:ins>
      <w:ins w:id="321" w:author="Sneha Kulkarni" w:date="2018-05-18T18:59:00Z">
        <w:del w:id="322" w:author="Anurag Mishra" w:date="2018-05-18T17:56:00Z">
          <w:r w:rsidRPr="00B839F7" w:rsidDel="0055537C">
            <w:rPr>
              <w:highlight w:val="yellow"/>
              <w:lang w:eastAsia="zh-HK"/>
            </w:rPr>
            <w:fldChar w:fldCharType="begin"/>
          </w:r>
          <w:r w:rsidRPr="00B839F7" w:rsidDel="0055537C">
            <w:rPr>
              <w:highlight w:val="yellow"/>
              <w:lang w:eastAsia="zh-HK"/>
            </w:rPr>
            <w:delInstrText xml:space="preserve"> </w:delInstrText>
          </w:r>
          <w:r w:rsidRPr="00B839F7" w:rsidDel="0055537C">
            <w:rPr>
              <w:rFonts w:hint="eastAsia"/>
              <w:highlight w:val="yellow"/>
              <w:lang w:eastAsia="zh-HK"/>
            </w:rPr>
            <w:delInstrText>REF _Ref487024437 \h</w:delInstrText>
          </w:r>
          <w:r w:rsidRPr="00B839F7" w:rsidDel="0055537C">
            <w:rPr>
              <w:highlight w:val="yellow"/>
              <w:lang w:eastAsia="zh-HK"/>
            </w:rPr>
            <w:delInstrText xml:space="preserve">  \* MERGEFORMAT </w:delInstrText>
          </w:r>
        </w:del>
      </w:ins>
      <w:del w:id="323" w:author="Anurag Mishra" w:date="2018-05-18T17:56:00Z">
        <w:r w:rsidRPr="00B839F7" w:rsidDel="0055537C">
          <w:rPr>
            <w:highlight w:val="yellow"/>
            <w:lang w:eastAsia="zh-HK"/>
          </w:rPr>
        </w:r>
      </w:del>
      <w:ins w:id="324" w:author="Sneha Kulkarni" w:date="2018-05-18T18:59:00Z">
        <w:del w:id="325" w:author="Anurag Mishra" w:date="2018-05-18T17:56:00Z">
          <w:r w:rsidRPr="00B839F7" w:rsidDel="0055537C">
            <w:rPr>
              <w:highlight w:val="yellow"/>
              <w:lang w:eastAsia="zh-HK"/>
            </w:rPr>
            <w:fldChar w:fldCharType="separate"/>
          </w:r>
          <w:r w:rsidRPr="00B839F7" w:rsidDel="0055537C">
            <w:rPr>
              <w:highlight w:val="yellow"/>
              <w:lang w:eastAsia="zh-HK"/>
            </w:rPr>
            <w:delText>Table 7.1</w:delText>
          </w:r>
          <w:r w:rsidRPr="00B839F7" w:rsidDel="0055537C">
            <w:rPr>
              <w:highlight w:val="yellow"/>
              <w:lang w:eastAsia="zh-HK"/>
            </w:rPr>
            <w:fldChar w:fldCharType="end"/>
          </w:r>
          <w:r w:rsidRPr="00B839F7" w:rsidDel="0055537C">
            <w:rPr>
              <w:highlight w:val="yellow"/>
              <w:lang w:val="en-US"/>
            </w:rPr>
            <w:delText>. One additional week may be considered as buffer. In any case, charges for additional weeks or days have been provided.</w:delText>
          </w:r>
        </w:del>
      </w:ins>
    </w:p>
    <w:p w14:paraId="669C71C1" w14:textId="7F2335AF" w:rsidR="00310A90" w:rsidRPr="00B839F7" w:rsidDel="0055537C" w:rsidRDefault="00310A90" w:rsidP="0055537C">
      <w:pPr>
        <w:spacing w:after="240"/>
        <w:ind w:left="708"/>
        <w:jc w:val="both"/>
        <w:rPr>
          <w:ins w:id="326" w:author="Sneha Kulkarni" w:date="2018-05-18T18:59:00Z"/>
          <w:del w:id="327" w:author="Anurag Mishra" w:date="2018-05-18T17:56:00Z"/>
          <w:highlight w:val="yellow"/>
          <w:lang w:val="en-US"/>
        </w:rPr>
      </w:pPr>
    </w:p>
    <w:p w14:paraId="5DD6914D" w14:textId="7E4D2A58" w:rsidR="00310A90" w:rsidRPr="00B839F7" w:rsidRDefault="00310A90" w:rsidP="0055537C">
      <w:pPr>
        <w:spacing w:after="240"/>
        <w:ind w:left="708"/>
        <w:jc w:val="both"/>
        <w:rPr>
          <w:ins w:id="328" w:author="Sneha Kulkarni" w:date="2018-05-18T19:04:00Z"/>
          <w:highlight w:val="yellow"/>
          <w:lang w:val="en-US"/>
        </w:rPr>
      </w:pPr>
      <w:ins w:id="329" w:author="Sneha Kulkarni" w:date="2018-05-18T18:59:00Z">
        <w:del w:id="330" w:author="Anurag Mishra" w:date="2018-05-18T17:56:00Z">
          <w:r w:rsidRPr="00B839F7" w:rsidDel="0055537C">
            <w:rPr>
              <w:highlight w:val="yellow"/>
              <w:lang w:val="en-US"/>
            </w:rPr>
            <w:delText>As per our estimate, it may be possible to schedule the Utilities section as well before the break in August</w:delText>
          </w:r>
        </w:del>
      </w:ins>
      <w:ins w:id="331" w:author="Sneha Kulkarni" w:date="2018-05-18T19:04:00Z">
        <w:del w:id="332" w:author="Anurag Mishra" w:date="2018-05-18T17:56:00Z">
          <w:r w:rsidR="001532B6" w:rsidRPr="00B839F7" w:rsidDel="0055537C">
            <w:rPr>
              <w:highlight w:val="yellow"/>
              <w:lang w:val="en-US"/>
            </w:rPr>
            <w:delText>.</w:delText>
          </w:r>
        </w:del>
      </w:ins>
      <w:ins w:id="333" w:author="Anurag Mishra" w:date="2018-05-18T17:56:00Z">
        <w:r w:rsidR="0055537C" w:rsidRPr="00B839F7">
          <w:rPr>
            <w:highlight w:val="yellow"/>
            <w:lang w:val="en-US"/>
          </w:rPr>
          <w:fldChar w:fldCharType="begin"/>
        </w:r>
        <w:r w:rsidR="0055537C" w:rsidRPr="00B839F7">
          <w:rPr>
            <w:highlight w:val="yellow"/>
            <w:lang w:val="en-US"/>
          </w:rPr>
          <w:instrText xml:space="preserve"> REF _Ref487024437 \h </w:instrText>
        </w:r>
      </w:ins>
      <w:r w:rsidR="0055537C" w:rsidRPr="00B839F7">
        <w:rPr>
          <w:highlight w:val="yellow"/>
          <w:lang w:val="en-US"/>
        </w:rPr>
      </w:r>
      <w:r w:rsidR="00B839F7">
        <w:rPr>
          <w:highlight w:val="yellow"/>
          <w:lang w:val="en-US"/>
        </w:rPr>
        <w:instrText xml:space="preserve"> \* MERGEFORMAT </w:instrText>
      </w:r>
      <w:del w:id="334" w:author="Sneha Kulkarni" w:date="2018-05-18T20:52:00Z">
        <w:r w:rsidR="0055537C" w:rsidRPr="00B839F7">
          <w:rPr>
            <w:highlight w:val="yellow"/>
            <w:lang w:val="en-US"/>
          </w:rPr>
          <w:fldChar w:fldCharType="separate"/>
        </w:r>
      </w:del>
      <w:ins w:id="335" w:author="Anurag Mishra" w:date="2018-05-18T17:56:00Z">
        <w:del w:id="336" w:author="Sneha Kulkarni" w:date="2018-05-18T20:49:00Z">
          <w:r w:rsidR="0055537C" w:rsidRPr="00B839F7" w:rsidDel="005B549A">
            <w:rPr>
              <w:highlight w:val="yellow"/>
              <w:lang w:eastAsia="zh-HK"/>
            </w:rPr>
            <w:delText xml:space="preserve">Table </w:delText>
          </w:r>
          <w:r w:rsidR="0055537C" w:rsidRPr="00B839F7" w:rsidDel="005B549A">
            <w:rPr>
              <w:noProof/>
              <w:highlight w:val="yellow"/>
              <w:lang w:eastAsia="zh-HK"/>
            </w:rPr>
            <w:delText>6</w:delText>
          </w:r>
          <w:r w:rsidR="0055537C" w:rsidRPr="00B839F7" w:rsidDel="005B549A">
            <w:rPr>
              <w:highlight w:val="yellow"/>
              <w:lang w:eastAsia="zh-HK"/>
            </w:rPr>
            <w:delText>.</w:delText>
          </w:r>
          <w:r w:rsidR="0055537C" w:rsidRPr="00B839F7" w:rsidDel="005B549A">
            <w:rPr>
              <w:noProof/>
              <w:highlight w:val="yellow"/>
              <w:lang w:eastAsia="zh-HK"/>
            </w:rPr>
            <w:delText>1</w:delText>
          </w:r>
        </w:del>
        <w:r w:rsidR="0055537C" w:rsidRPr="00B839F7">
          <w:rPr>
            <w:highlight w:val="yellow"/>
            <w:lang w:val="en-US"/>
          </w:rPr>
          <w:fldChar w:fldCharType="end"/>
        </w:r>
        <w:r w:rsidR="0055537C" w:rsidRPr="00B839F7">
          <w:rPr>
            <w:highlight w:val="yellow"/>
            <w:lang w:val="en-US"/>
          </w:rPr>
          <w:t>.</w:t>
        </w:r>
      </w:ins>
    </w:p>
    <w:p w14:paraId="241E5A60" w14:textId="31EC9EC9" w:rsidR="007078F1" w:rsidRPr="00B839F7" w:rsidRDefault="007078F1">
      <w:pPr>
        <w:spacing w:after="0" w:line="240" w:lineRule="auto"/>
        <w:ind w:leftChars="0" w:left="0" w:right="0"/>
        <w:contextualSpacing w:val="0"/>
        <w:rPr>
          <w:ins w:id="337" w:author="Sneha Kulkarni" w:date="2018-05-18T20:52:00Z"/>
          <w:highlight w:val="yellow"/>
          <w:lang w:eastAsia="zh-HK"/>
        </w:rPr>
      </w:pPr>
      <w:ins w:id="338" w:author="Sneha Kulkarni" w:date="2018-05-18T20:52:00Z">
        <w:r w:rsidRPr="00B839F7">
          <w:rPr>
            <w:highlight w:val="yellow"/>
            <w:lang w:eastAsia="zh-HK"/>
          </w:rPr>
          <w:br w:type="page"/>
        </w:r>
      </w:ins>
    </w:p>
    <w:p w14:paraId="220B21A3" w14:textId="77777777" w:rsidR="007078F1" w:rsidRPr="00B839F7" w:rsidRDefault="007078F1" w:rsidP="007078F1">
      <w:pPr>
        <w:pStyle w:val="CaptionIRESC"/>
        <w:ind w:left="708"/>
        <w:rPr>
          <w:ins w:id="339" w:author="Sneha Kulkarni" w:date="2018-05-18T20:52:00Z"/>
          <w:highlight w:val="yellow"/>
          <w:lang w:eastAsia="zh-HK"/>
        </w:rPr>
      </w:pPr>
      <w:bookmarkStart w:id="340" w:name="_Ref514440091"/>
      <w:ins w:id="341" w:author="Sneha Kulkarni" w:date="2018-05-18T20:52:00Z">
        <w:r w:rsidRPr="00B839F7">
          <w:rPr>
            <w:highlight w:val="yellow"/>
            <w:lang w:eastAsia="zh-HK"/>
          </w:rPr>
          <w:lastRenderedPageBreak/>
          <w:t xml:space="preserve">Table </w:t>
        </w:r>
        <w:r w:rsidRPr="00B839F7">
          <w:rPr>
            <w:highlight w:val="yellow"/>
            <w:lang w:eastAsia="zh-HK"/>
          </w:rPr>
          <w:fldChar w:fldCharType="begin"/>
        </w:r>
        <w:r w:rsidRPr="00B839F7">
          <w:rPr>
            <w:highlight w:val="yellow"/>
            <w:lang w:eastAsia="zh-HK"/>
          </w:rPr>
          <w:instrText xml:space="preserve"> STYLEREF 1 \s </w:instrText>
        </w:r>
        <w:r w:rsidRPr="00B839F7">
          <w:rPr>
            <w:highlight w:val="yellow"/>
            <w:lang w:eastAsia="zh-HK"/>
          </w:rPr>
          <w:fldChar w:fldCharType="separate"/>
        </w:r>
      </w:ins>
      <w:r w:rsidR="006E0F59" w:rsidRPr="00B839F7">
        <w:rPr>
          <w:noProof/>
          <w:highlight w:val="yellow"/>
          <w:lang w:eastAsia="zh-HK"/>
        </w:rPr>
        <w:t>6</w:t>
      </w:r>
      <w:ins w:id="342" w:author="Sneha Kulkarni" w:date="2018-05-18T20:52:00Z">
        <w:r w:rsidRPr="00B839F7">
          <w:rPr>
            <w:highlight w:val="yellow"/>
            <w:lang w:eastAsia="zh-HK"/>
          </w:rPr>
          <w:fldChar w:fldCharType="end"/>
        </w:r>
        <w:r w:rsidRPr="00B839F7">
          <w:rPr>
            <w:highlight w:val="yellow"/>
            <w:lang w:eastAsia="zh-HK"/>
          </w:rPr>
          <w:t>.</w:t>
        </w:r>
        <w:r w:rsidRPr="00B839F7">
          <w:rPr>
            <w:highlight w:val="yellow"/>
            <w:lang w:eastAsia="zh-HK"/>
          </w:rPr>
          <w:fldChar w:fldCharType="begin"/>
        </w:r>
        <w:r w:rsidRPr="00B839F7">
          <w:rPr>
            <w:highlight w:val="yellow"/>
            <w:lang w:eastAsia="zh-HK"/>
          </w:rPr>
          <w:instrText xml:space="preserve"> SEQ Table \* ARABIC \s 1 </w:instrText>
        </w:r>
        <w:r w:rsidRPr="00B839F7">
          <w:rPr>
            <w:highlight w:val="yellow"/>
            <w:lang w:eastAsia="zh-HK"/>
          </w:rPr>
          <w:fldChar w:fldCharType="separate"/>
        </w:r>
      </w:ins>
      <w:ins w:id="343" w:author="Sneha Kulkarni" w:date="2018-05-18T22:07:00Z">
        <w:r w:rsidR="006E0F59" w:rsidRPr="00B839F7">
          <w:rPr>
            <w:noProof/>
            <w:highlight w:val="yellow"/>
            <w:lang w:eastAsia="zh-HK"/>
          </w:rPr>
          <w:t>1</w:t>
        </w:r>
      </w:ins>
      <w:ins w:id="344" w:author="Sneha Kulkarni" w:date="2018-05-18T20:52:00Z">
        <w:r w:rsidRPr="00B839F7">
          <w:rPr>
            <w:highlight w:val="yellow"/>
            <w:lang w:eastAsia="zh-HK"/>
          </w:rPr>
          <w:fldChar w:fldCharType="end"/>
        </w:r>
        <w:bookmarkEnd w:id="340"/>
        <w:r w:rsidRPr="00B839F7">
          <w:rPr>
            <w:highlight w:val="yellow"/>
            <w:lang w:eastAsia="zh-HK"/>
          </w:rPr>
          <w:t xml:space="preserve"> Tentative workshop study d</w:t>
        </w:r>
        <w:r w:rsidRPr="00B839F7">
          <w:rPr>
            <w:rFonts w:hint="eastAsia"/>
            <w:highlight w:val="yellow"/>
            <w:lang w:eastAsia="zh-HK"/>
          </w:rPr>
          <w:t xml:space="preserve">uration </w:t>
        </w:r>
        <w:r w:rsidRPr="00B839F7">
          <w:rPr>
            <w:highlight w:val="yellow"/>
            <w:lang w:eastAsia="zh-HK"/>
          </w:rPr>
          <w:t>p</w:t>
        </w:r>
        <w:r w:rsidRPr="00B839F7">
          <w:rPr>
            <w:rFonts w:hint="eastAsia"/>
            <w:highlight w:val="yellow"/>
            <w:lang w:eastAsia="zh-HK"/>
          </w:rPr>
          <w:t xml:space="preserve">roposed by </w:t>
        </w:r>
        <w:r w:rsidRPr="00B839F7">
          <w:rPr>
            <w:highlight w:val="yellow"/>
            <w:lang w:eastAsia="zh-HK"/>
          </w:rPr>
          <w:t>Technip &amp; IRESC</w:t>
        </w:r>
      </w:ins>
    </w:p>
    <w:p w14:paraId="5D945C3C" w14:textId="77777777" w:rsidR="0055537C" w:rsidRPr="00B839F7" w:rsidDel="007078F1" w:rsidRDefault="0055537C" w:rsidP="007078F1">
      <w:pPr>
        <w:pStyle w:val="CaptionIRESC"/>
        <w:ind w:left="708"/>
        <w:rPr>
          <w:ins w:id="345" w:author="Anurag Mishra" w:date="2018-05-18T18:00:00Z"/>
          <w:del w:id="346" w:author="Sneha Kulkarni" w:date="2018-05-18T20:52:00Z"/>
          <w:highlight w:val="yellow"/>
          <w:lang w:eastAsia="zh-HK"/>
        </w:rPr>
      </w:pPr>
    </w:p>
    <w:p w14:paraId="3B7DD0BE" w14:textId="7995237D" w:rsidR="0055537C" w:rsidRPr="00B839F7" w:rsidDel="007078F1" w:rsidRDefault="0055537C" w:rsidP="003520FF">
      <w:pPr>
        <w:spacing w:after="240"/>
        <w:ind w:left="708"/>
        <w:jc w:val="both"/>
        <w:rPr>
          <w:ins w:id="347" w:author="Anurag Mishra" w:date="2018-05-18T18:01:00Z"/>
          <w:del w:id="348" w:author="Sneha Kulkarni" w:date="2018-05-18T20:52:00Z"/>
          <w:highlight w:val="yellow"/>
          <w:lang w:eastAsia="zh-HK"/>
        </w:rPr>
      </w:pPr>
    </w:p>
    <w:p w14:paraId="64BDE7E1" w14:textId="697F7B74" w:rsidR="0055537C" w:rsidRPr="00B839F7" w:rsidDel="007078F1" w:rsidRDefault="0055537C" w:rsidP="003520FF">
      <w:pPr>
        <w:spacing w:after="240"/>
        <w:ind w:left="708"/>
        <w:jc w:val="both"/>
        <w:rPr>
          <w:ins w:id="349" w:author="Anurag Mishra" w:date="2018-05-18T18:01:00Z"/>
          <w:del w:id="350" w:author="Sneha Kulkarni" w:date="2018-05-18T20:52:00Z"/>
          <w:highlight w:val="yellow"/>
          <w:lang w:eastAsia="zh-HK"/>
        </w:rPr>
      </w:pPr>
    </w:p>
    <w:p w14:paraId="6475A14A" w14:textId="7ED92100" w:rsidR="0055537C" w:rsidRPr="00B839F7" w:rsidDel="00D41BE7" w:rsidRDefault="0055537C" w:rsidP="003520FF">
      <w:pPr>
        <w:spacing w:after="240"/>
        <w:ind w:left="708"/>
        <w:jc w:val="both"/>
        <w:rPr>
          <w:ins w:id="351" w:author="Anurag Mishra" w:date="2018-05-18T18:01:00Z"/>
          <w:del w:id="352" w:author="Sneha Kulkarni" w:date="2018-05-18T20:41:00Z"/>
          <w:highlight w:val="yellow"/>
          <w:lang w:eastAsia="zh-HK"/>
        </w:rPr>
      </w:pPr>
    </w:p>
    <w:p w14:paraId="0E34D0CD" w14:textId="201625C9" w:rsidR="004F267B" w:rsidRPr="00B839F7" w:rsidDel="007078F1" w:rsidRDefault="00D5186E" w:rsidP="003520FF">
      <w:pPr>
        <w:spacing w:after="240"/>
        <w:ind w:left="708"/>
        <w:jc w:val="both"/>
        <w:rPr>
          <w:del w:id="353" w:author="Sneha Kulkarni" w:date="2018-05-18T20:52:00Z"/>
          <w:highlight w:val="yellow"/>
          <w:lang w:eastAsia="zh-HK"/>
        </w:rPr>
      </w:pPr>
      <w:del w:id="354" w:author="Sneha Kulkarni" w:date="2018-05-18T18:59:00Z">
        <w:r w:rsidRPr="00B839F7" w:rsidDel="00310A90">
          <w:rPr>
            <w:highlight w:val="yellow"/>
            <w:lang w:eastAsia="zh-HK"/>
          </w:rPr>
          <w:delText>IRESC has reviewed the duration proposed by Technip based on the PFDs for Unit 11, Unit 12, Unit 21 (ARU, SWS &amp; HC section), Unit 42, Unit 56 and Utilities</w:delText>
        </w:r>
        <w:r w:rsidR="006A34B8" w:rsidRPr="00B839F7" w:rsidDel="00310A90">
          <w:rPr>
            <w:highlight w:val="yellow"/>
            <w:lang w:eastAsia="zh-HK"/>
          </w:rPr>
          <w:delText xml:space="preserve"> provided</w:delText>
        </w:r>
        <w:r w:rsidRPr="00B839F7" w:rsidDel="00310A90">
          <w:rPr>
            <w:highlight w:val="yellow"/>
            <w:lang w:eastAsia="zh-HK"/>
          </w:rPr>
          <w:delText xml:space="preserve">. </w:delText>
        </w:r>
        <w:r w:rsidR="004F267B" w:rsidRPr="00B839F7" w:rsidDel="00310A90">
          <w:rPr>
            <w:rFonts w:hint="eastAsia"/>
            <w:highlight w:val="yellow"/>
            <w:lang w:eastAsia="zh-HK"/>
          </w:rPr>
          <w:delText xml:space="preserve">The tentative duration </w:delText>
        </w:r>
        <w:r w:rsidR="00ED0BB3" w:rsidRPr="00B839F7" w:rsidDel="00310A90">
          <w:rPr>
            <w:highlight w:val="yellow"/>
            <w:lang w:eastAsia="zh-HK"/>
          </w:rPr>
          <w:delText xml:space="preserve">for </w:delText>
        </w:r>
        <w:r w:rsidR="00BF6E08" w:rsidRPr="00B839F7" w:rsidDel="00310A90">
          <w:rPr>
            <w:highlight w:val="yellow"/>
            <w:lang w:eastAsia="zh-HK"/>
          </w:rPr>
          <w:delText>HAZOP and LOPA Review</w:delText>
        </w:r>
        <w:r w:rsidR="00ED0BB3" w:rsidRPr="00B839F7" w:rsidDel="00310A90">
          <w:rPr>
            <w:highlight w:val="yellow"/>
            <w:lang w:eastAsia="zh-HK"/>
          </w:rPr>
          <w:delText xml:space="preserve"> studies </w:delText>
        </w:r>
        <w:r w:rsidR="006A34B8" w:rsidRPr="00B839F7" w:rsidDel="00310A90">
          <w:rPr>
            <w:highlight w:val="yellow"/>
            <w:lang w:eastAsia="zh-HK"/>
          </w:rPr>
          <w:delText>estimated by IRESC</w:delText>
        </w:r>
        <w:r w:rsidR="000F7D37" w:rsidRPr="00B839F7" w:rsidDel="00310A90">
          <w:rPr>
            <w:highlight w:val="yellow"/>
            <w:lang w:eastAsia="zh-HK"/>
          </w:rPr>
          <w:delText xml:space="preserve"> based on previous experience on similar units </w:delText>
        </w:r>
        <w:r w:rsidR="004F267B" w:rsidRPr="00B839F7" w:rsidDel="00310A90">
          <w:rPr>
            <w:rFonts w:hint="eastAsia"/>
            <w:highlight w:val="yellow"/>
            <w:lang w:eastAsia="zh-HK"/>
          </w:rPr>
          <w:delText xml:space="preserve">is presented in the </w:delText>
        </w:r>
        <w:r w:rsidR="00470DE8" w:rsidRPr="00B839F7" w:rsidDel="00310A90">
          <w:rPr>
            <w:highlight w:val="yellow"/>
            <w:lang w:eastAsia="zh-HK"/>
          </w:rPr>
          <w:fldChar w:fldCharType="begin"/>
        </w:r>
        <w:r w:rsidR="00470DE8" w:rsidRPr="00B839F7" w:rsidDel="00310A90">
          <w:rPr>
            <w:highlight w:val="yellow"/>
            <w:lang w:eastAsia="zh-HK"/>
          </w:rPr>
          <w:delInstrText xml:space="preserve"> </w:delInstrText>
        </w:r>
        <w:r w:rsidR="00470DE8" w:rsidRPr="00B839F7" w:rsidDel="00310A90">
          <w:rPr>
            <w:rFonts w:hint="eastAsia"/>
            <w:highlight w:val="yellow"/>
            <w:lang w:eastAsia="zh-HK"/>
          </w:rPr>
          <w:delInstrText>REF _Ref487024437 \h</w:delInstrText>
        </w:r>
        <w:r w:rsidR="00470DE8" w:rsidRPr="00B839F7" w:rsidDel="00310A90">
          <w:rPr>
            <w:highlight w:val="yellow"/>
            <w:lang w:eastAsia="zh-HK"/>
          </w:rPr>
          <w:delInstrText xml:space="preserve">  \* MERGEFORMAT </w:delInstrText>
        </w:r>
        <w:r w:rsidR="00470DE8" w:rsidRPr="00B839F7" w:rsidDel="00310A90">
          <w:rPr>
            <w:highlight w:val="yellow"/>
            <w:lang w:eastAsia="zh-HK"/>
          </w:rPr>
        </w:r>
        <w:r w:rsidR="00470DE8" w:rsidRPr="00B839F7" w:rsidDel="00310A90">
          <w:rPr>
            <w:highlight w:val="yellow"/>
            <w:lang w:eastAsia="zh-HK"/>
          </w:rPr>
          <w:fldChar w:fldCharType="separate"/>
        </w:r>
        <w:r w:rsidR="009B54A3" w:rsidRPr="00B839F7" w:rsidDel="00310A90">
          <w:rPr>
            <w:highlight w:val="yellow"/>
            <w:lang w:eastAsia="zh-HK"/>
          </w:rPr>
          <w:delText>Table 7.1</w:delText>
        </w:r>
        <w:r w:rsidR="00470DE8" w:rsidRPr="00B839F7" w:rsidDel="00310A90">
          <w:rPr>
            <w:highlight w:val="yellow"/>
            <w:lang w:eastAsia="zh-HK"/>
          </w:rPr>
          <w:fldChar w:fldCharType="end"/>
        </w:r>
      </w:del>
      <w:del w:id="355" w:author="Sneha Kulkarni" w:date="2018-05-18T18:09:00Z">
        <w:r w:rsidR="004F267B" w:rsidRPr="00B839F7" w:rsidDel="00F4435E">
          <w:rPr>
            <w:rFonts w:hint="eastAsia"/>
            <w:highlight w:val="yellow"/>
            <w:lang w:eastAsia="zh-HK"/>
          </w:rPr>
          <w:delText>:</w:delText>
        </w:r>
      </w:del>
    </w:p>
    <w:p w14:paraId="1B3B119B" w14:textId="70E30A69" w:rsidR="004F267B" w:rsidRPr="00B839F7" w:rsidDel="007078F1" w:rsidRDefault="00F33ABA" w:rsidP="007230FF">
      <w:pPr>
        <w:pStyle w:val="CaptionIRESC"/>
        <w:ind w:left="708"/>
        <w:rPr>
          <w:del w:id="356" w:author="Sneha Kulkarni" w:date="2018-05-18T20:52:00Z"/>
          <w:highlight w:val="yellow"/>
          <w:lang w:eastAsia="zh-HK"/>
        </w:rPr>
      </w:pPr>
      <w:bookmarkStart w:id="357" w:name="_Ref487024437"/>
      <w:del w:id="358" w:author="Sneha Kulkarni" w:date="2018-05-18T20:52:00Z">
        <w:r w:rsidRPr="00B839F7" w:rsidDel="007078F1">
          <w:rPr>
            <w:highlight w:val="yellow"/>
            <w:lang w:eastAsia="zh-HK"/>
          </w:rPr>
          <w:delText>Table</w:delText>
        </w:r>
        <w:r w:rsidR="006406AF" w:rsidRPr="00B839F7" w:rsidDel="007078F1">
          <w:rPr>
            <w:highlight w:val="yellow"/>
            <w:lang w:eastAsia="zh-HK"/>
          </w:rPr>
          <w:delText xml:space="preserve"> </w:delText>
        </w:r>
      </w:del>
      <w:ins w:id="359" w:author="Anurag Mishra" w:date="2018-05-18T18:04:00Z">
        <w:del w:id="360" w:author="Sneha Kulkarni" w:date="2018-05-18T20:52:00Z">
          <w:r w:rsidR="00F066DB" w:rsidRPr="00B839F7" w:rsidDel="007078F1">
            <w:rPr>
              <w:b w:val="0"/>
              <w:highlight w:val="yellow"/>
              <w:lang w:eastAsia="zh-HK"/>
            </w:rPr>
            <w:fldChar w:fldCharType="begin"/>
          </w:r>
          <w:r w:rsidR="00F066DB" w:rsidRPr="00B839F7" w:rsidDel="007078F1">
            <w:rPr>
              <w:highlight w:val="yellow"/>
              <w:lang w:eastAsia="zh-HK"/>
            </w:rPr>
            <w:delInstrText xml:space="preserve"> STYLEREF 1 \s </w:delInstrText>
          </w:r>
        </w:del>
      </w:ins>
      <w:del w:id="361" w:author="Sneha Kulkarni" w:date="2018-05-18T20:52:00Z">
        <w:r w:rsidR="00F066DB" w:rsidRPr="00B839F7" w:rsidDel="007078F1">
          <w:rPr>
            <w:b w:val="0"/>
            <w:highlight w:val="yellow"/>
            <w:lang w:eastAsia="zh-HK"/>
          </w:rPr>
          <w:fldChar w:fldCharType="separate"/>
        </w:r>
        <w:r w:rsidR="007078F1" w:rsidRPr="00B839F7" w:rsidDel="007078F1">
          <w:rPr>
            <w:noProof/>
            <w:highlight w:val="yellow"/>
            <w:lang w:eastAsia="zh-HK"/>
          </w:rPr>
          <w:delText>6</w:delText>
        </w:r>
      </w:del>
      <w:ins w:id="362" w:author="Anurag Mishra" w:date="2018-05-18T18:04:00Z">
        <w:del w:id="363" w:author="Sneha Kulkarni" w:date="2018-05-18T20:52:00Z">
          <w:r w:rsidR="00F066DB" w:rsidRPr="00B839F7" w:rsidDel="007078F1">
            <w:rPr>
              <w:b w:val="0"/>
              <w:highlight w:val="yellow"/>
              <w:lang w:eastAsia="zh-HK"/>
            </w:rPr>
            <w:fldChar w:fldCharType="end"/>
          </w:r>
          <w:r w:rsidR="00F066DB" w:rsidRPr="00B839F7" w:rsidDel="007078F1">
            <w:rPr>
              <w:highlight w:val="yellow"/>
              <w:lang w:eastAsia="zh-HK"/>
            </w:rPr>
            <w:delText>.</w:delText>
          </w:r>
          <w:r w:rsidR="00F066DB" w:rsidRPr="00B839F7" w:rsidDel="007078F1">
            <w:rPr>
              <w:b w:val="0"/>
              <w:highlight w:val="yellow"/>
              <w:lang w:eastAsia="zh-HK"/>
            </w:rPr>
            <w:fldChar w:fldCharType="begin"/>
          </w:r>
          <w:r w:rsidR="00F066DB" w:rsidRPr="00B839F7" w:rsidDel="007078F1">
            <w:rPr>
              <w:highlight w:val="yellow"/>
              <w:lang w:eastAsia="zh-HK"/>
            </w:rPr>
            <w:delInstrText xml:space="preserve"> SEQ Table \* ARABIC \s 1 </w:delInstrText>
          </w:r>
        </w:del>
      </w:ins>
      <w:del w:id="364" w:author="Sneha Kulkarni" w:date="2018-05-18T20:52:00Z">
        <w:r w:rsidR="00F066DB" w:rsidRPr="00B839F7" w:rsidDel="007078F1">
          <w:rPr>
            <w:b w:val="0"/>
            <w:highlight w:val="yellow"/>
            <w:lang w:eastAsia="zh-HK"/>
          </w:rPr>
          <w:fldChar w:fldCharType="end"/>
        </w:r>
        <w:r w:rsidR="00686F9C" w:rsidRPr="00B839F7" w:rsidDel="007078F1">
          <w:rPr>
            <w:b w:val="0"/>
            <w:highlight w:val="yellow"/>
            <w:lang w:eastAsia="zh-HK"/>
          </w:rPr>
          <w:fldChar w:fldCharType="begin"/>
        </w:r>
        <w:r w:rsidR="00686F9C" w:rsidRPr="00B839F7" w:rsidDel="007078F1">
          <w:rPr>
            <w:highlight w:val="yellow"/>
            <w:lang w:eastAsia="zh-HK"/>
          </w:rPr>
          <w:delInstrText xml:space="preserve"> STYLEREF 1 \s </w:delInstrText>
        </w:r>
        <w:r w:rsidR="00686F9C" w:rsidRPr="00B839F7" w:rsidDel="007078F1">
          <w:rPr>
            <w:b w:val="0"/>
            <w:highlight w:val="yellow"/>
            <w:lang w:eastAsia="zh-HK"/>
          </w:rPr>
          <w:fldChar w:fldCharType="separate"/>
        </w:r>
        <w:r w:rsidR="00686F9C" w:rsidRPr="00B839F7" w:rsidDel="007078F1">
          <w:rPr>
            <w:noProof/>
            <w:highlight w:val="yellow"/>
            <w:lang w:eastAsia="zh-HK"/>
          </w:rPr>
          <w:delText>6</w:delText>
        </w:r>
        <w:r w:rsidR="00686F9C" w:rsidRPr="00B839F7" w:rsidDel="007078F1">
          <w:rPr>
            <w:b w:val="0"/>
            <w:highlight w:val="yellow"/>
            <w:lang w:eastAsia="zh-HK"/>
          </w:rPr>
          <w:fldChar w:fldCharType="end"/>
        </w:r>
        <w:r w:rsidR="00686F9C" w:rsidRPr="00B839F7" w:rsidDel="007078F1">
          <w:rPr>
            <w:highlight w:val="yellow"/>
            <w:lang w:eastAsia="zh-HK"/>
          </w:rPr>
          <w:delText>.</w:delText>
        </w:r>
        <w:r w:rsidR="00686F9C" w:rsidRPr="00B839F7" w:rsidDel="007078F1">
          <w:rPr>
            <w:b w:val="0"/>
            <w:highlight w:val="yellow"/>
            <w:lang w:eastAsia="zh-HK"/>
          </w:rPr>
          <w:fldChar w:fldCharType="begin"/>
        </w:r>
        <w:r w:rsidR="00686F9C" w:rsidRPr="00B839F7" w:rsidDel="007078F1">
          <w:rPr>
            <w:highlight w:val="yellow"/>
            <w:lang w:eastAsia="zh-HK"/>
          </w:rPr>
          <w:delInstrText xml:space="preserve"> SEQ Table \* ARABIC \s 1 </w:delInstrText>
        </w:r>
        <w:r w:rsidR="00686F9C" w:rsidRPr="00B839F7" w:rsidDel="007078F1">
          <w:rPr>
            <w:b w:val="0"/>
            <w:highlight w:val="yellow"/>
            <w:lang w:eastAsia="zh-HK"/>
          </w:rPr>
          <w:fldChar w:fldCharType="separate"/>
        </w:r>
        <w:r w:rsidR="00686F9C" w:rsidRPr="00B839F7" w:rsidDel="007078F1">
          <w:rPr>
            <w:noProof/>
            <w:highlight w:val="yellow"/>
            <w:lang w:eastAsia="zh-HK"/>
          </w:rPr>
          <w:delText>1</w:delText>
        </w:r>
        <w:r w:rsidR="00686F9C" w:rsidRPr="00B839F7" w:rsidDel="007078F1">
          <w:rPr>
            <w:b w:val="0"/>
            <w:highlight w:val="yellow"/>
            <w:lang w:eastAsia="zh-HK"/>
          </w:rPr>
          <w:fldChar w:fldCharType="end"/>
        </w:r>
        <w:bookmarkEnd w:id="357"/>
        <w:r w:rsidR="004F267B" w:rsidRPr="00B839F7" w:rsidDel="007078F1">
          <w:rPr>
            <w:highlight w:val="yellow"/>
            <w:lang w:eastAsia="zh-HK"/>
          </w:rPr>
          <w:delText xml:space="preserve"> Tentative </w:delText>
        </w:r>
        <w:r w:rsidR="00A138A7" w:rsidRPr="00B839F7" w:rsidDel="007078F1">
          <w:rPr>
            <w:highlight w:val="yellow"/>
            <w:lang w:eastAsia="zh-HK"/>
          </w:rPr>
          <w:delText>w</w:delText>
        </w:r>
        <w:r w:rsidR="002224B3" w:rsidRPr="00B839F7" w:rsidDel="007078F1">
          <w:rPr>
            <w:highlight w:val="yellow"/>
            <w:lang w:eastAsia="zh-HK"/>
          </w:rPr>
          <w:delText xml:space="preserve">orkshop </w:delText>
        </w:r>
        <w:r w:rsidR="00A138A7" w:rsidRPr="00B839F7" w:rsidDel="007078F1">
          <w:rPr>
            <w:highlight w:val="yellow"/>
            <w:lang w:eastAsia="zh-HK"/>
          </w:rPr>
          <w:delText>study d</w:delText>
        </w:r>
        <w:r w:rsidR="00A138A7" w:rsidRPr="00B839F7" w:rsidDel="007078F1">
          <w:rPr>
            <w:rFonts w:hint="eastAsia"/>
            <w:highlight w:val="yellow"/>
            <w:lang w:eastAsia="zh-HK"/>
          </w:rPr>
          <w:delText xml:space="preserve">uration </w:delText>
        </w:r>
        <w:r w:rsidR="00A138A7" w:rsidRPr="00B839F7" w:rsidDel="007078F1">
          <w:rPr>
            <w:highlight w:val="yellow"/>
            <w:lang w:eastAsia="zh-HK"/>
          </w:rPr>
          <w:delText>p</w:delText>
        </w:r>
        <w:r w:rsidR="00A138A7" w:rsidRPr="00B839F7" w:rsidDel="007078F1">
          <w:rPr>
            <w:rFonts w:hint="eastAsia"/>
            <w:highlight w:val="yellow"/>
            <w:lang w:eastAsia="zh-HK"/>
          </w:rPr>
          <w:delText xml:space="preserve">roposed </w:delText>
        </w:r>
        <w:r w:rsidR="003A34DD" w:rsidRPr="00B839F7" w:rsidDel="007078F1">
          <w:rPr>
            <w:rFonts w:hint="eastAsia"/>
            <w:highlight w:val="yellow"/>
            <w:lang w:eastAsia="zh-HK"/>
          </w:rPr>
          <w:delText xml:space="preserve">by </w:delText>
        </w:r>
        <w:r w:rsidR="00F01B69" w:rsidRPr="00B839F7" w:rsidDel="007078F1">
          <w:rPr>
            <w:highlight w:val="yellow"/>
            <w:lang w:eastAsia="zh-HK"/>
          </w:rPr>
          <w:delText xml:space="preserve">Technip </w:delText>
        </w:r>
        <w:r w:rsidR="00A77FCF" w:rsidRPr="00B839F7" w:rsidDel="007078F1">
          <w:rPr>
            <w:highlight w:val="yellow"/>
            <w:lang w:eastAsia="zh-HK"/>
          </w:rPr>
          <w:delText>&amp; IRESC</w:delText>
        </w:r>
      </w:del>
    </w:p>
    <w:tbl>
      <w:tblPr>
        <w:tblStyle w:val="Style2"/>
        <w:tblW w:w="9101" w:type="dxa"/>
        <w:tblInd w:w="817" w:type="dxa"/>
        <w:tblLook w:val="04A0" w:firstRow="1" w:lastRow="0" w:firstColumn="1" w:lastColumn="0" w:noHBand="0" w:noVBand="1"/>
      </w:tblPr>
      <w:tblGrid>
        <w:gridCol w:w="573"/>
        <w:gridCol w:w="1695"/>
        <w:gridCol w:w="1983"/>
        <w:gridCol w:w="1498"/>
        <w:gridCol w:w="3352"/>
      </w:tblGrid>
      <w:tr w:rsidR="000F7D37" w:rsidRPr="00B839F7" w:rsidDel="00310A90" w14:paraId="119C10CE" w14:textId="04D81EDB" w:rsidTr="00C3703A">
        <w:trPr>
          <w:cnfStyle w:val="100000000000" w:firstRow="1" w:lastRow="0" w:firstColumn="0" w:lastColumn="0" w:oddVBand="0" w:evenVBand="0" w:oddHBand="0" w:evenHBand="0" w:firstRowFirstColumn="0" w:firstRowLastColumn="0" w:lastRowFirstColumn="0" w:lastRowLastColumn="0"/>
          <w:tblHeader/>
          <w:del w:id="365" w:author="Sneha Kulkarni" w:date="2018-05-18T19:00:00Z"/>
        </w:trPr>
        <w:tc>
          <w:tcPr>
            <w:tcW w:w="573" w:type="dxa"/>
            <w:tcBorders>
              <w:left w:val="single" w:sz="4" w:space="0" w:color="AE1828"/>
              <w:bottom w:val="single" w:sz="4" w:space="0" w:color="AD1828"/>
            </w:tcBorders>
          </w:tcPr>
          <w:p w14:paraId="441F2593" w14:textId="0E7BBEE9" w:rsidR="000F7D37" w:rsidRPr="00B839F7" w:rsidDel="00310A90" w:rsidRDefault="000F7D37" w:rsidP="005230E6">
            <w:pPr>
              <w:pStyle w:val="Table"/>
              <w:rPr>
                <w:del w:id="366" w:author="Sneha Kulkarni" w:date="2018-05-18T19:00:00Z"/>
                <w:rFonts w:eastAsiaTheme="minorEastAsia"/>
                <w:highlight w:val="yellow"/>
                <w:lang w:eastAsia="zh-HK"/>
              </w:rPr>
            </w:pPr>
            <w:del w:id="367" w:author="Sneha Kulkarni" w:date="2018-05-18T19:00:00Z">
              <w:r w:rsidRPr="00B839F7" w:rsidDel="00310A90">
                <w:rPr>
                  <w:rFonts w:eastAsiaTheme="minorEastAsia" w:hint="eastAsia"/>
                  <w:highlight w:val="yellow"/>
                  <w:lang w:eastAsia="zh-HK"/>
                </w:rPr>
                <w:delText>No.</w:delText>
              </w:r>
            </w:del>
          </w:p>
        </w:tc>
        <w:tc>
          <w:tcPr>
            <w:tcW w:w="1695" w:type="dxa"/>
          </w:tcPr>
          <w:p w14:paraId="79F15011" w14:textId="0A318013" w:rsidR="000F7D37" w:rsidRPr="00B839F7" w:rsidDel="00310A90" w:rsidRDefault="000F7D37" w:rsidP="005230E6">
            <w:pPr>
              <w:pStyle w:val="Table"/>
              <w:rPr>
                <w:del w:id="368" w:author="Sneha Kulkarni" w:date="2018-05-18T19:00:00Z"/>
                <w:rFonts w:eastAsiaTheme="minorEastAsia"/>
                <w:highlight w:val="yellow"/>
                <w:lang w:eastAsia="zh-HK"/>
              </w:rPr>
            </w:pPr>
            <w:del w:id="369" w:author="Sneha Kulkarni" w:date="2018-05-18T19:00:00Z">
              <w:r w:rsidRPr="00B839F7" w:rsidDel="00310A90">
                <w:rPr>
                  <w:rFonts w:eastAsiaTheme="minorEastAsia"/>
                  <w:highlight w:val="yellow"/>
                  <w:lang w:eastAsia="zh-HK"/>
                </w:rPr>
                <w:delText>Unit</w:delText>
              </w:r>
            </w:del>
          </w:p>
        </w:tc>
        <w:tc>
          <w:tcPr>
            <w:tcW w:w="1983" w:type="dxa"/>
          </w:tcPr>
          <w:p w14:paraId="524DE6CC" w14:textId="006AF27E" w:rsidR="000F7D37" w:rsidRPr="00B839F7" w:rsidDel="00310A90" w:rsidRDefault="000F7D37" w:rsidP="0005235F">
            <w:pPr>
              <w:pStyle w:val="Table"/>
              <w:rPr>
                <w:del w:id="370" w:author="Sneha Kulkarni" w:date="2018-05-18T19:00:00Z"/>
                <w:rFonts w:eastAsiaTheme="minorEastAsia"/>
                <w:highlight w:val="yellow"/>
                <w:lang w:val="en-US" w:eastAsia="zh-HK"/>
              </w:rPr>
            </w:pPr>
            <w:del w:id="371" w:author="Sneha Kulkarni" w:date="2018-05-18T19:00:00Z">
              <w:r w:rsidRPr="00B839F7" w:rsidDel="00310A90">
                <w:rPr>
                  <w:rFonts w:eastAsiaTheme="minorEastAsia" w:hint="eastAsia"/>
                  <w:highlight w:val="yellow"/>
                  <w:lang w:eastAsia="zh-HK"/>
                </w:rPr>
                <w:delText xml:space="preserve">Duration </w:delText>
              </w:r>
              <w:r w:rsidRPr="00B839F7" w:rsidDel="00310A90">
                <w:rPr>
                  <w:rFonts w:eastAsiaTheme="minorEastAsia"/>
                  <w:highlight w:val="yellow"/>
                  <w:lang w:eastAsia="zh-HK"/>
                </w:rPr>
                <w:delText>proposed by Technip, Days</w:delText>
              </w:r>
            </w:del>
          </w:p>
        </w:tc>
        <w:tc>
          <w:tcPr>
            <w:tcW w:w="1498" w:type="dxa"/>
          </w:tcPr>
          <w:p w14:paraId="019D9972" w14:textId="5423FD88" w:rsidR="000F7D37" w:rsidRPr="00B839F7" w:rsidDel="00310A90" w:rsidRDefault="000F7D37" w:rsidP="0005235F">
            <w:pPr>
              <w:pStyle w:val="Table"/>
              <w:rPr>
                <w:del w:id="372" w:author="Sneha Kulkarni" w:date="2018-05-18T19:00:00Z"/>
                <w:rFonts w:eastAsiaTheme="minorEastAsia"/>
                <w:highlight w:val="yellow"/>
                <w:lang w:eastAsia="zh-HK"/>
              </w:rPr>
            </w:pPr>
            <w:del w:id="373" w:author="Sneha Kulkarni" w:date="2018-05-18T19:00:00Z">
              <w:r w:rsidRPr="00B839F7" w:rsidDel="00310A90">
                <w:rPr>
                  <w:rFonts w:eastAsiaTheme="minorEastAsia" w:hint="eastAsia"/>
                  <w:highlight w:val="yellow"/>
                  <w:lang w:eastAsia="zh-HK"/>
                </w:rPr>
                <w:delText xml:space="preserve">Duration </w:delText>
              </w:r>
              <w:r w:rsidRPr="00B839F7" w:rsidDel="00310A90">
                <w:rPr>
                  <w:rFonts w:eastAsiaTheme="minorEastAsia"/>
                  <w:highlight w:val="yellow"/>
                  <w:lang w:eastAsia="zh-HK"/>
                </w:rPr>
                <w:delText>estimated by IRESC, Days</w:delText>
              </w:r>
            </w:del>
          </w:p>
        </w:tc>
        <w:tc>
          <w:tcPr>
            <w:tcW w:w="3352" w:type="dxa"/>
          </w:tcPr>
          <w:p w14:paraId="3186FA0D" w14:textId="4DE92909" w:rsidR="000F7D37" w:rsidRPr="00B839F7" w:rsidDel="00310A90" w:rsidRDefault="000F7D37" w:rsidP="005230E6">
            <w:pPr>
              <w:pStyle w:val="Table"/>
              <w:rPr>
                <w:del w:id="374" w:author="Sneha Kulkarni" w:date="2018-05-18T19:00:00Z"/>
                <w:rFonts w:eastAsiaTheme="minorEastAsia"/>
                <w:highlight w:val="yellow"/>
                <w:lang w:eastAsia="zh-HK"/>
              </w:rPr>
            </w:pPr>
            <w:del w:id="375" w:author="Sneha Kulkarni" w:date="2018-05-18T19:00:00Z">
              <w:r w:rsidRPr="00B839F7" w:rsidDel="00310A90">
                <w:rPr>
                  <w:rFonts w:eastAsiaTheme="minorEastAsia"/>
                  <w:highlight w:val="yellow"/>
                  <w:lang w:eastAsia="zh-HK"/>
                </w:rPr>
                <w:delText>Remarks</w:delText>
              </w:r>
            </w:del>
          </w:p>
        </w:tc>
      </w:tr>
      <w:tr w:rsidR="00730EEF" w:rsidRPr="00B839F7" w:rsidDel="00310A90" w14:paraId="0E53654F" w14:textId="79625871" w:rsidTr="00C3703A">
        <w:trPr>
          <w:del w:id="376" w:author="Sneha Kulkarni" w:date="2018-05-18T19:00:00Z"/>
        </w:trPr>
        <w:tc>
          <w:tcPr>
            <w:tcW w:w="573" w:type="dxa"/>
            <w:vAlign w:val="top"/>
          </w:tcPr>
          <w:p w14:paraId="2B3D6982" w14:textId="1923C679" w:rsidR="00730EEF" w:rsidRPr="00B839F7" w:rsidDel="00310A90" w:rsidRDefault="00730EEF" w:rsidP="005230E6">
            <w:pPr>
              <w:pStyle w:val="Table"/>
              <w:jc w:val="both"/>
              <w:rPr>
                <w:del w:id="377" w:author="Sneha Kulkarni" w:date="2018-05-18T19:00:00Z"/>
                <w:rFonts w:ascii="Helvetica-Light" w:eastAsiaTheme="minorEastAsia" w:hAnsi="Helvetica-Light"/>
                <w:sz w:val="20"/>
                <w:szCs w:val="20"/>
                <w:highlight w:val="yellow"/>
                <w:lang w:eastAsia="zh-HK"/>
              </w:rPr>
            </w:pPr>
            <w:del w:id="378" w:author="Sneha Kulkarni" w:date="2018-05-18T19:00:00Z">
              <w:r w:rsidRPr="00B839F7" w:rsidDel="00310A90">
                <w:rPr>
                  <w:rFonts w:ascii="Helvetica-Light" w:eastAsiaTheme="minorEastAsia" w:hAnsi="Helvetica-Light"/>
                  <w:sz w:val="20"/>
                  <w:szCs w:val="20"/>
                  <w:highlight w:val="yellow"/>
                  <w:lang w:eastAsia="zh-HK"/>
                </w:rPr>
                <w:delText>1</w:delText>
              </w:r>
              <w:r w:rsidRPr="00B839F7" w:rsidDel="00310A90">
                <w:rPr>
                  <w:rFonts w:ascii="Helvetica-Light" w:eastAsiaTheme="minorEastAsia" w:hAnsi="Helvetica-Light" w:hint="eastAsia"/>
                  <w:sz w:val="20"/>
                  <w:szCs w:val="20"/>
                  <w:highlight w:val="yellow"/>
                  <w:lang w:eastAsia="zh-HK"/>
                </w:rPr>
                <w:delText>.</w:delText>
              </w:r>
            </w:del>
          </w:p>
        </w:tc>
        <w:tc>
          <w:tcPr>
            <w:tcW w:w="1695" w:type="dxa"/>
            <w:vAlign w:val="top"/>
          </w:tcPr>
          <w:p w14:paraId="6E055C51" w14:textId="6C63A644" w:rsidR="00730EEF" w:rsidRPr="00B839F7" w:rsidDel="00310A90" w:rsidRDefault="00730EEF" w:rsidP="005230E6">
            <w:pPr>
              <w:pStyle w:val="Table"/>
              <w:jc w:val="left"/>
              <w:rPr>
                <w:del w:id="379" w:author="Sneha Kulkarni" w:date="2018-05-18T19:00:00Z"/>
                <w:rFonts w:ascii="Helvetica-Light" w:eastAsiaTheme="minorEastAsia" w:hAnsi="Helvetica-Light"/>
                <w:sz w:val="20"/>
                <w:szCs w:val="20"/>
                <w:highlight w:val="yellow"/>
                <w:lang w:val="en-US" w:eastAsia="zh-HK"/>
              </w:rPr>
            </w:pPr>
            <w:del w:id="380" w:author="Sneha Kulkarni" w:date="2018-05-18T19:00:00Z">
              <w:r w:rsidRPr="00B839F7" w:rsidDel="00310A90">
                <w:rPr>
                  <w:rFonts w:ascii="Helvetica-Light" w:eastAsiaTheme="minorEastAsia" w:hAnsi="Helvetica-Light"/>
                  <w:sz w:val="20"/>
                  <w:szCs w:val="20"/>
                  <w:highlight w:val="yellow"/>
                  <w:lang w:val="en-US" w:eastAsia="zh-HK"/>
                </w:rPr>
                <w:delText>Unit 21: ARU and SWS</w:delText>
              </w:r>
            </w:del>
          </w:p>
        </w:tc>
        <w:tc>
          <w:tcPr>
            <w:tcW w:w="1983" w:type="dxa"/>
          </w:tcPr>
          <w:p w14:paraId="27BCBAB4" w14:textId="668ABE6D" w:rsidR="00730EEF" w:rsidRPr="00B839F7" w:rsidDel="00310A90" w:rsidRDefault="00730EEF" w:rsidP="0005235F">
            <w:pPr>
              <w:pStyle w:val="Table"/>
              <w:rPr>
                <w:del w:id="381" w:author="Sneha Kulkarni" w:date="2018-05-18T19:00:00Z"/>
                <w:rFonts w:ascii="Helvetica-Light" w:eastAsiaTheme="minorEastAsia" w:hAnsi="Helvetica-Light"/>
                <w:sz w:val="20"/>
                <w:szCs w:val="20"/>
                <w:highlight w:val="yellow"/>
                <w:lang w:eastAsia="zh-HK"/>
              </w:rPr>
            </w:pPr>
            <w:del w:id="382" w:author="Sneha Kulkarni" w:date="2018-05-18T19:00:00Z">
              <w:r w:rsidRPr="00B839F7" w:rsidDel="00310A90">
                <w:rPr>
                  <w:rFonts w:ascii="Helvetica-Light" w:eastAsiaTheme="minorEastAsia" w:hAnsi="Helvetica-Light"/>
                  <w:sz w:val="20"/>
                  <w:szCs w:val="20"/>
                  <w:highlight w:val="yellow"/>
                  <w:lang w:eastAsia="zh-HK"/>
                </w:rPr>
                <w:delText>10</w:delText>
              </w:r>
            </w:del>
          </w:p>
        </w:tc>
        <w:tc>
          <w:tcPr>
            <w:tcW w:w="1498" w:type="dxa"/>
          </w:tcPr>
          <w:p w14:paraId="25ADADA7" w14:textId="73B851FB" w:rsidR="00730EEF" w:rsidRPr="00B839F7" w:rsidDel="00310A90" w:rsidRDefault="00730EEF" w:rsidP="005230E6">
            <w:pPr>
              <w:pStyle w:val="Table"/>
              <w:rPr>
                <w:del w:id="383" w:author="Sneha Kulkarni" w:date="2018-05-18T19:00:00Z"/>
                <w:rFonts w:ascii="Helvetica-Light" w:eastAsiaTheme="minorEastAsia" w:hAnsi="Helvetica-Light"/>
                <w:sz w:val="20"/>
                <w:szCs w:val="20"/>
                <w:highlight w:val="yellow"/>
                <w:lang w:val="en-US" w:eastAsia="zh-HK"/>
              </w:rPr>
            </w:pPr>
            <w:del w:id="384" w:author="Sneha Kulkarni" w:date="2018-05-18T19:00:00Z">
              <w:r w:rsidRPr="00B839F7" w:rsidDel="00310A90">
                <w:rPr>
                  <w:rFonts w:ascii="Helvetica-Light" w:eastAsiaTheme="minorEastAsia" w:hAnsi="Helvetica-Light"/>
                  <w:sz w:val="20"/>
                  <w:szCs w:val="20"/>
                  <w:highlight w:val="yellow"/>
                  <w:lang w:val="en-US" w:eastAsia="zh-HK"/>
                </w:rPr>
                <w:delText>7</w:delText>
              </w:r>
            </w:del>
          </w:p>
        </w:tc>
        <w:tc>
          <w:tcPr>
            <w:tcW w:w="3352" w:type="dxa"/>
          </w:tcPr>
          <w:p w14:paraId="2DEA136E" w14:textId="4FE0AD3A" w:rsidR="00730EEF" w:rsidRPr="00B839F7" w:rsidDel="00310A90" w:rsidRDefault="00730EEF" w:rsidP="006A34B8">
            <w:pPr>
              <w:pStyle w:val="Table"/>
              <w:jc w:val="left"/>
              <w:rPr>
                <w:del w:id="385" w:author="Sneha Kulkarni" w:date="2018-05-18T19:00:00Z"/>
                <w:rFonts w:ascii="Helvetica-Light" w:eastAsiaTheme="minorEastAsia" w:hAnsi="Helvetica-Light"/>
                <w:sz w:val="20"/>
                <w:szCs w:val="20"/>
                <w:highlight w:val="yellow"/>
                <w:lang w:val="en-US" w:eastAsia="zh-HK"/>
              </w:rPr>
            </w:pPr>
            <w:del w:id="386" w:author="Sneha Kulkarni" w:date="2018-05-18T19:00:00Z">
              <w:r w:rsidRPr="00B839F7" w:rsidDel="00310A90">
                <w:rPr>
                  <w:rFonts w:ascii="Helvetica-Light" w:eastAsiaTheme="minorEastAsia" w:hAnsi="Helvetica-Light"/>
                  <w:sz w:val="20"/>
                  <w:szCs w:val="20"/>
                  <w:highlight w:val="yellow"/>
                  <w:lang w:val="en-US" w:eastAsia="zh-HK"/>
                </w:rPr>
                <w:delText>2 teams: 1</w:delText>
              </w:r>
              <w:r w:rsidRPr="00B839F7" w:rsidDel="00310A90">
                <w:rPr>
                  <w:rFonts w:ascii="Helvetica-Light" w:eastAsiaTheme="minorEastAsia" w:hAnsi="Helvetica-Light"/>
                  <w:sz w:val="20"/>
                  <w:szCs w:val="20"/>
                  <w:highlight w:val="yellow"/>
                  <w:vertAlign w:val="superscript"/>
                  <w:lang w:val="en-US" w:eastAsia="zh-HK"/>
                </w:rPr>
                <w:delText>st</w:delText>
              </w:r>
              <w:r w:rsidRPr="00B839F7" w:rsidDel="00310A90">
                <w:rPr>
                  <w:rFonts w:ascii="Helvetica-Light" w:eastAsiaTheme="minorEastAsia" w:hAnsi="Helvetica-Light"/>
                  <w:sz w:val="20"/>
                  <w:szCs w:val="20"/>
                  <w:highlight w:val="yellow"/>
                  <w:lang w:val="en-US" w:eastAsia="zh-HK"/>
                </w:rPr>
                <w:delText xml:space="preserve"> Team for Unit 21 (ARU, SWS and HC section) and 2</w:delText>
              </w:r>
              <w:r w:rsidRPr="00B839F7" w:rsidDel="00310A90">
                <w:rPr>
                  <w:rFonts w:ascii="Helvetica-Light" w:eastAsiaTheme="minorEastAsia" w:hAnsi="Helvetica-Light"/>
                  <w:sz w:val="20"/>
                  <w:szCs w:val="20"/>
                  <w:highlight w:val="yellow"/>
                  <w:vertAlign w:val="superscript"/>
                  <w:lang w:val="en-US" w:eastAsia="zh-HK"/>
                </w:rPr>
                <w:delText>nd</w:delText>
              </w:r>
              <w:r w:rsidRPr="00B839F7" w:rsidDel="00310A90">
                <w:rPr>
                  <w:rFonts w:ascii="Helvetica-Light" w:eastAsiaTheme="minorEastAsia" w:hAnsi="Helvetica-Light"/>
                  <w:sz w:val="20"/>
                  <w:szCs w:val="20"/>
                  <w:highlight w:val="yellow"/>
                  <w:lang w:val="en-US" w:eastAsia="zh-HK"/>
                </w:rPr>
                <w:delText xml:space="preserve"> Team for Unit 11, 12 and 42 </w:delText>
              </w:r>
            </w:del>
          </w:p>
        </w:tc>
      </w:tr>
      <w:tr w:rsidR="00730EEF" w:rsidRPr="00B839F7" w:rsidDel="00310A90" w14:paraId="70684388" w14:textId="61C1EE64" w:rsidTr="00C3703A">
        <w:trPr>
          <w:del w:id="387" w:author="Sneha Kulkarni" w:date="2018-05-18T19:00:00Z"/>
        </w:trPr>
        <w:tc>
          <w:tcPr>
            <w:tcW w:w="573" w:type="dxa"/>
            <w:vAlign w:val="top"/>
          </w:tcPr>
          <w:p w14:paraId="306239FA" w14:textId="5F9927FF" w:rsidR="00730EEF" w:rsidRPr="00B839F7" w:rsidDel="00310A90" w:rsidRDefault="00730EEF" w:rsidP="005230E6">
            <w:pPr>
              <w:pStyle w:val="Table"/>
              <w:jc w:val="both"/>
              <w:rPr>
                <w:del w:id="388" w:author="Sneha Kulkarni" w:date="2018-05-18T19:00:00Z"/>
                <w:rFonts w:ascii="Helvetica-Light" w:eastAsiaTheme="minorEastAsia" w:hAnsi="Helvetica-Light"/>
                <w:sz w:val="20"/>
                <w:szCs w:val="20"/>
                <w:highlight w:val="yellow"/>
                <w:lang w:eastAsia="zh-HK"/>
              </w:rPr>
            </w:pPr>
            <w:del w:id="389" w:author="Sneha Kulkarni" w:date="2018-05-18T19:00:00Z">
              <w:r w:rsidRPr="00B839F7" w:rsidDel="00310A90">
                <w:rPr>
                  <w:rFonts w:ascii="Helvetica-Light" w:eastAsiaTheme="minorEastAsia" w:hAnsi="Helvetica-Light"/>
                  <w:sz w:val="20"/>
                  <w:szCs w:val="20"/>
                  <w:highlight w:val="yellow"/>
                  <w:lang w:eastAsia="zh-HK"/>
                </w:rPr>
                <w:delText>2</w:delText>
              </w:r>
              <w:r w:rsidRPr="00B839F7" w:rsidDel="00310A90">
                <w:rPr>
                  <w:rFonts w:ascii="Helvetica-Light" w:eastAsiaTheme="minorEastAsia" w:hAnsi="Helvetica-Light" w:hint="eastAsia"/>
                  <w:sz w:val="20"/>
                  <w:szCs w:val="20"/>
                  <w:highlight w:val="yellow"/>
                  <w:lang w:eastAsia="zh-HK"/>
                </w:rPr>
                <w:delText>.</w:delText>
              </w:r>
            </w:del>
          </w:p>
        </w:tc>
        <w:tc>
          <w:tcPr>
            <w:tcW w:w="1695" w:type="dxa"/>
            <w:vAlign w:val="top"/>
          </w:tcPr>
          <w:p w14:paraId="7DCEEDBD" w14:textId="11A0515C" w:rsidR="00730EEF" w:rsidRPr="00B839F7" w:rsidDel="007843D1" w:rsidRDefault="00730EEF" w:rsidP="007843D1">
            <w:pPr>
              <w:pStyle w:val="Table"/>
              <w:jc w:val="left"/>
              <w:rPr>
                <w:del w:id="390" w:author="Sneha Kulkarni" w:date="2018-05-18T14:38:00Z"/>
                <w:rFonts w:ascii="Helvetica-Light" w:eastAsiaTheme="minorEastAsia" w:hAnsi="Helvetica-Light"/>
                <w:sz w:val="20"/>
                <w:szCs w:val="20"/>
                <w:highlight w:val="yellow"/>
                <w:lang w:val="en-US" w:eastAsia="zh-HK"/>
              </w:rPr>
            </w:pPr>
            <w:del w:id="391" w:author="Sneha Kulkarni" w:date="2018-05-18T19:00:00Z">
              <w:r w:rsidRPr="00B839F7" w:rsidDel="00310A90">
                <w:rPr>
                  <w:rFonts w:ascii="Helvetica-Light" w:eastAsiaTheme="minorEastAsia" w:hAnsi="Helvetica-Light"/>
                  <w:sz w:val="20"/>
                  <w:szCs w:val="20"/>
                  <w:highlight w:val="yellow"/>
                  <w:lang w:val="en-US" w:eastAsia="zh-HK"/>
                </w:rPr>
                <w:delText xml:space="preserve">Unit 21: HC section </w:delText>
              </w:r>
            </w:del>
          </w:p>
          <w:p w14:paraId="43570117" w14:textId="4E5DE33A" w:rsidR="00730EEF" w:rsidRPr="00B839F7" w:rsidDel="00310A90" w:rsidRDefault="00730EEF" w:rsidP="007843D1">
            <w:pPr>
              <w:pStyle w:val="Table"/>
              <w:jc w:val="left"/>
              <w:rPr>
                <w:del w:id="392" w:author="Sneha Kulkarni" w:date="2018-05-18T19:00:00Z"/>
                <w:rFonts w:ascii="Helvetica-Light" w:eastAsiaTheme="minorEastAsia" w:hAnsi="Helvetica-Light"/>
                <w:sz w:val="20"/>
                <w:szCs w:val="20"/>
                <w:highlight w:val="yellow"/>
                <w:lang w:val="en-US" w:eastAsia="zh-HK"/>
              </w:rPr>
            </w:pPr>
          </w:p>
        </w:tc>
        <w:tc>
          <w:tcPr>
            <w:tcW w:w="1983" w:type="dxa"/>
          </w:tcPr>
          <w:p w14:paraId="33A5883C" w14:textId="5D5F3030" w:rsidR="00730EEF" w:rsidRPr="00B839F7" w:rsidDel="00310A90" w:rsidRDefault="00730EEF" w:rsidP="005230E6">
            <w:pPr>
              <w:pStyle w:val="Table"/>
              <w:rPr>
                <w:del w:id="393" w:author="Sneha Kulkarni" w:date="2018-05-18T19:00:00Z"/>
                <w:rFonts w:ascii="Helvetica-Light" w:eastAsiaTheme="minorEastAsia" w:hAnsi="Helvetica-Light"/>
                <w:sz w:val="20"/>
                <w:szCs w:val="20"/>
                <w:highlight w:val="yellow"/>
                <w:lang w:eastAsia="zh-HK"/>
              </w:rPr>
            </w:pPr>
            <w:del w:id="394" w:author="Sneha Kulkarni" w:date="2018-05-18T19:00:00Z">
              <w:r w:rsidRPr="00B839F7" w:rsidDel="00310A90">
                <w:rPr>
                  <w:rFonts w:ascii="Helvetica-Light" w:eastAsiaTheme="minorEastAsia" w:hAnsi="Helvetica-Light"/>
                  <w:sz w:val="20"/>
                  <w:szCs w:val="20"/>
                  <w:highlight w:val="yellow"/>
                  <w:lang w:eastAsia="zh-HK"/>
                </w:rPr>
                <w:delText>20</w:delText>
              </w:r>
            </w:del>
          </w:p>
        </w:tc>
        <w:tc>
          <w:tcPr>
            <w:tcW w:w="1498" w:type="dxa"/>
          </w:tcPr>
          <w:p w14:paraId="72CAB06D" w14:textId="55F104A2" w:rsidR="00730EEF" w:rsidRPr="00B839F7" w:rsidDel="00310A90" w:rsidRDefault="00730EEF" w:rsidP="000F7D37">
            <w:pPr>
              <w:pStyle w:val="Table"/>
              <w:rPr>
                <w:del w:id="395" w:author="Sneha Kulkarni" w:date="2018-05-18T19:00:00Z"/>
                <w:rFonts w:ascii="Helvetica-Light" w:eastAsiaTheme="minorEastAsia" w:hAnsi="Helvetica-Light"/>
                <w:sz w:val="20"/>
                <w:szCs w:val="20"/>
                <w:highlight w:val="yellow"/>
                <w:lang w:eastAsia="zh-HK"/>
              </w:rPr>
            </w:pPr>
            <w:del w:id="396" w:author="Sneha Kulkarni" w:date="2018-05-18T19:00:00Z">
              <w:r w:rsidRPr="00B839F7" w:rsidDel="00310A90">
                <w:rPr>
                  <w:rFonts w:ascii="Helvetica-Light" w:eastAsiaTheme="minorEastAsia" w:hAnsi="Helvetica-Light"/>
                  <w:sz w:val="20"/>
                  <w:szCs w:val="20"/>
                  <w:highlight w:val="yellow"/>
                  <w:lang w:eastAsia="zh-HK"/>
                </w:rPr>
                <w:delText>15</w:delText>
              </w:r>
            </w:del>
          </w:p>
        </w:tc>
        <w:tc>
          <w:tcPr>
            <w:tcW w:w="3352" w:type="dxa"/>
            <w:vMerge/>
          </w:tcPr>
          <w:p w14:paraId="57D44691" w14:textId="1A4B9C90" w:rsidR="00730EEF" w:rsidRPr="00B839F7" w:rsidDel="00310A90" w:rsidRDefault="00730EEF" w:rsidP="005230E6">
            <w:pPr>
              <w:pStyle w:val="Table"/>
              <w:rPr>
                <w:del w:id="397" w:author="Sneha Kulkarni" w:date="2018-05-18T19:00:00Z"/>
                <w:rFonts w:ascii="Helvetica-Light" w:eastAsiaTheme="minorEastAsia" w:hAnsi="Helvetica-Light"/>
                <w:sz w:val="20"/>
                <w:szCs w:val="20"/>
                <w:highlight w:val="yellow"/>
                <w:lang w:eastAsia="zh-HK"/>
              </w:rPr>
            </w:pPr>
          </w:p>
        </w:tc>
      </w:tr>
      <w:tr w:rsidR="00730EEF" w:rsidRPr="00B839F7" w:rsidDel="00310A90" w14:paraId="4A093456" w14:textId="6362BE4A" w:rsidTr="00C3703A">
        <w:trPr>
          <w:del w:id="398" w:author="Sneha Kulkarni" w:date="2018-05-18T19:00:00Z"/>
        </w:trPr>
        <w:tc>
          <w:tcPr>
            <w:tcW w:w="573" w:type="dxa"/>
            <w:vAlign w:val="top"/>
          </w:tcPr>
          <w:p w14:paraId="6AF39B29" w14:textId="3F743FF2" w:rsidR="00730EEF" w:rsidRPr="00B839F7" w:rsidDel="00310A90" w:rsidRDefault="00730EEF" w:rsidP="005230E6">
            <w:pPr>
              <w:pStyle w:val="Table"/>
              <w:jc w:val="both"/>
              <w:rPr>
                <w:del w:id="399" w:author="Sneha Kulkarni" w:date="2018-05-18T19:00:00Z"/>
                <w:rFonts w:ascii="Helvetica-Light" w:eastAsiaTheme="minorEastAsia" w:hAnsi="Helvetica-Light"/>
                <w:sz w:val="20"/>
                <w:szCs w:val="20"/>
                <w:highlight w:val="yellow"/>
                <w:lang w:eastAsia="zh-HK"/>
              </w:rPr>
            </w:pPr>
            <w:del w:id="400" w:author="Sneha Kulkarni" w:date="2018-05-18T19:00:00Z">
              <w:r w:rsidRPr="00B839F7" w:rsidDel="00310A90">
                <w:rPr>
                  <w:rFonts w:ascii="Helvetica-Light" w:eastAsiaTheme="minorEastAsia" w:hAnsi="Helvetica-Light"/>
                  <w:sz w:val="20"/>
                  <w:szCs w:val="20"/>
                  <w:highlight w:val="yellow"/>
                  <w:lang w:eastAsia="zh-HK"/>
                </w:rPr>
                <w:delText>3</w:delText>
              </w:r>
              <w:r w:rsidRPr="00B839F7" w:rsidDel="00310A90">
                <w:rPr>
                  <w:rFonts w:ascii="Helvetica-Light" w:eastAsiaTheme="minorEastAsia" w:hAnsi="Helvetica-Light" w:hint="eastAsia"/>
                  <w:sz w:val="20"/>
                  <w:szCs w:val="20"/>
                  <w:highlight w:val="yellow"/>
                  <w:lang w:eastAsia="zh-HK"/>
                </w:rPr>
                <w:delText>.</w:delText>
              </w:r>
            </w:del>
          </w:p>
        </w:tc>
        <w:tc>
          <w:tcPr>
            <w:tcW w:w="1695" w:type="dxa"/>
            <w:vAlign w:val="top"/>
          </w:tcPr>
          <w:p w14:paraId="61998110" w14:textId="6D7C2DBF" w:rsidR="00730EEF" w:rsidRPr="00B839F7" w:rsidDel="00310A90" w:rsidRDefault="00730EEF" w:rsidP="00EB4EF2">
            <w:pPr>
              <w:pStyle w:val="Table"/>
              <w:jc w:val="left"/>
              <w:rPr>
                <w:del w:id="401" w:author="Sneha Kulkarni" w:date="2018-05-18T19:00:00Z"/>
                <w:rFonts w:ascii="Helvetica-Light" w:eastAsiaTheme="minorEastAsia" w:hAnsi="Helvetica-Light"/>
                <w:sz w:val="20"/>
                <w:szCs w:val="20"/>
                <w:highlight w:val="yellow"/>
                <w:lang w:val="en-US" w:eastAsia="zh-HK"/>
              </w:rPr>
            </w:pPr>
            <w:del w:id="402" w:author="Sneha Kulkarni" w:date="2018-05-18T19:00:00Z">
              <w:r w:rsidRPr="00B839F7" w:rsidDel="00310A90">
                <w:rPr>
                  <w:rFonts w:ascii="Helvetica-Light" w:eastAsiaTheme="minorEastAsia" w:hAnsi="Helvetica-Light"/>
                  <w:sz w:val="20"/>
                  <w:szCs w:val="20"/>
                  <w:highlight w:val="yellow"/>
                  <w:lang w:val="en-US" w:eastAsia="zh-HK"/>
                </w:rPr>
                <w:delText>Unit 11: HTU</w:delText>
              </w:r>
            </w:del>
          </w:p>
          <w:p w14:paraId="58F93AD9" w14:textId="4FF3EBDA" w:rsidR="00730EEF" w:rsidRPr="00B839F7" w:rsidDel="00310A90" w:rsidRDefault="00730EEF" w:rsidP="00EB4EF2">
            <w:pPr>
              <w:pStyle w:val="Table"/>
              <w:jc w:val="left"/>
              <w:rPr>
                <w:del w:id="403" w:author="Sneha Kulkarni" w:date="2018-05-18T19:00:00Z"/>
                <w:rFonts w:ascii="Helvetica-Light" w:eastAsiaTheme="minorEastAsia" w:hAnsi="Helvetica-Light"/>
                <w:sz w:val="20"/>
                <w:szCs w:val="20"/>
                <w:highlight w:val="yellow"/>
                <w:lang w:val="en-US" w:eastAsia="zh-HK"/>
              </w:rPr>
            </w:pPr>
            <w:del w:id="404" w:author="Sneha Kulkarni" w:date="2018-05-18T19:00:00Z">
              <w:r w:rsidRPr="00B839F7" w:rsidDel="00310A90">
                <w:rPr>
                  <w:rFonts w:ascii="Helvetica-Light" w:eastAsiaTheme="minorEastAsia" w:hAnsi="Helvetica-Light"/>
                  <w:sz w:val="20"/>
                  <w:szCs w:val="20"/>
                  <w:highlight w:val="yellow"/>
                  <w:lang w:val="en-US" w:eastAsia="zh-HK"/>
                </w:rPr>
                <w:delText xml:space="preserve">Unit 12: PTU </w:delText>
              </w:r>
            </w:del>
          </w:p>
          <w:p w14:paraId="1E945D52" w14:textId="32644E86" w:rsidR="00730EEF" w:rsidRPr="00B839F7" w:rsidDel="00310A90" w:rsidRDefault="00730EEF" w:rsidP="00C3703A">
            <w:pPr>
              <w:pStyle w:val="Table"/>
              <w:jc w:val="left"/>
              <w:rPr>
                <w:del w:id="405" w:author="Sneha Kulkarni" w:date="2018-05-18T19:00:00Z"/>
                <w:rFonts w:ascii="Helvetica-Light" w:eastAsiaTheme="minorEastAsia" w:hAnsi="Helvetica-Light"/>
                <w:sz w:val="20"/>
                <w:szCs w:val="20"/>
                <w:highlight w:val="yellow"/>
                <w:lang w:val="en-US" w:eastAsia="zh-HK"/>
              </w:rPr>
            </w:pPr>
            <w:del w:id="406" w:author="Sneha Kulkarni" w:date="2018-05-18T19:00:00Z">
              <w:r w:rsidRPr="00B839F7" w:rsidDel="00310A90">
                <w:rPr>
                  <w:rFonts w:ascii="Helvetica-Light" w:eastAsiaTheme="minorEastAsia" w:hAnsi="Helvetica-Light"/>
                  <w:sz w:val="20"/>
                  <w:szCs w:val="20"/>
                  <w:highlight w:val="yellow"/>
                  <w:lang w:val="en-US" w:eastAsia="zh-HK"/>
                </w:rPr>
                <w:delText xml:space="preserve">Unit 42: </w:delText>
              </w:r>
            </w:del>
            <w:del w:id="407" w:author="Sneha Kulkarni" w:date="2018-05-18T18:15:00Z">
              <w:r w:rsidRPr="00B839F7" w:rsidDel="00C3703A">
                <w:rPr>
                  <w:rFonts w:ascii="Helvetica-Light" w:eastAsiaTheme="minorEastAsia" w:hAnsi="Helvetica-Light"/>
                  <w:sz w:val="20"/>
                  <w:szCs w:val="20"/>
                  <w:highlight w:val="yellow"/>
                  <w:lang w:val="en-US" w:eastAsia="zh-HK"/>
                </w:rPr>
                <w:delText>S</w:delText>
              </w:r>
            </w:del>
            <w:del w:id="408" w:author="Sneha Kulkarni" w:date="2018-05-18T19:00:00Z">
              <w:r w:rsidRPr="00B839F7" w:rsidDel="00310A90">
                <w:rPr>
                  <w:rFonts w:ascii="Helvetica-Light" w:eastAsiaTheme="minorEastAsia" w:hAnsi="Helvetica-Light"/>
                  <w:sz w:val="20"/>
                  <w:szCs w:val="20"/>
                  <w:highlight w:val="yellow"/>
                  <w:lang w:val="en-US" w:eastAsia="zh-HK"/>
                </w:rPr>
                <w:delText>torage</w:delText>
              </w:r>
            </w:del>
          </w:p>
        </w:tc>
        <w:tc>
          <w:tcPr>
            <w:tcW w:w="1983" w:type="dxa"/>
          </w:tcPr>
          <w:p w14:paraId="1A264A9D" w14:textId="29F91188" w:rsidR="00730EEF" w:rsidRPr="00B839F7" w:rsidDel="00310A90" w:rsidRDefault="00730EEF" w:rsidP="000F7D37">
            <w:pPr>
              <w:pStyle w:val="Table"/>
              <w:rPr>
                <w:del w:id="409" w:author="Sneha Kulkarni" w:date="2018-05-18T19:00:00Z"/>
                <w:rFonts w:ascii="Helvetica-Light" w:eastAsiaTheme="minorEastAsia" w:hAnsi="Helvetica-Light"/>
                <w:sz w:val="20"/>
                <w:szCs w:val="20"/>
                <w:highlight w:val="yellow"/>
                <w:lang w:val="en-US" w:eastAsia="zh-HK"/>
              </w:rPr>
            </w:pPr>
            <w:del w:id="410" w:author="Sneha Kulkarni" w:date="2018-05-18T19:00:00Z">
              <w:r w:rsidRPr="00B839F7" w:rsidDel="00310A90">
                <w:rPr>
                  <w:rFonts w:ascii="Helvetica-Light" w:eastAsiaTheme="minorEastAsia" w:hAnsi="Helvetica-Light"/>
                  <w:sz w:val="20"/>
                  <w:szCs w:val="20"/>
                  <w:highlight w:val="yellow"/>
                  <w:lang w:val="en-US" w:eastAsia="zh-HK"/>
                </w:rPr>
                <w:delText>16 (4 days per week)</w:delText>
              </w:r>
            </w:del>
          </w:p>
        </w:tc>
        <w:tc>
          <w:tcPr>
            <w:tcW w:w="1498" w:type="dxa"/>
          </w:tcPr>
          <w:p w14:paraId="6139F123" w14:textId="53226639" w:rsidR="00730EEF" w:rsidRPr="00B839F7" w:rsidDel="00310A90" w:rsidRDefault="00730EEF" w:rsidP="005230E6">
            <w:pPr>
              <w:pStyle w:val="Table"/>
              <w:rPr>
                <w:del w:id="411" w:author="Sneha Kulkarni" w:date="2018-05-18T19:00:00Z"/>
                <w:rFonts w:ascii="Helvetica-Light" w:eastAsiaTheme="minorEastAsia" w:hAnsi="Helvetica-Light"/>
                <w:sz w:val="20"/>
                <w:szCs w:val="20"/>
                <w:highlight w:val="yellow"/>
                <w:lang w:val="en-US" w:eastAsia="zh-HK"/>
              </w:rPr>
            </w:pPr>
            <w:del w:id="412" w:author="Sneha Kulkarni" w:date="2018-05-18T19:00:00Z">
              <w:r w:rsidRPr="00B839F7" w:rsidDel="00310A90">
                <w:rPr>
                  <w:rFonts w:ascii="Helvetica-Light" w:eastAsiaTheme="minorEastAsia" w:hAnsi="Helvetica-Light"/>
                  <w:sz w:val="20"/>
                  <w:szCs w:val="20"/>
                  <w:highlight w:val="yellow"/>
                  <w:lang w:val="en-US" w:eastAsia="zh-HK"/>
                </w:rPr>
                <w:delText>13</w:delText>
              </w:r>
            </w:del>
          </w:p>
        </w:tc>
        <w:tc>
          <w:tcPr>
            <w:tcW w:w="3352" w:type="dxa"/>
            <w:vMerge/>
          </w:tcPr>
          <w:p w14:paraId="03A1C9DB" w14:textId="69B86E0C" w:rsidR="00730EEF" w:rsidRPr="00B839F7" w:rsidDel="00310A90" w:rsidRDefault="00730EEF" w:rsidP="005230E6">
            <w:pPr>
              <w:pStyle w:val="Table"/>
              <w:rPr>
                <w:del w:id="413" w:author="Sneha Kulkarni" w:date="2018-05-18T19:00:00Z"/>
                <w:rFonts w:ascii="Helvetica-Light" w:eastAsiaTheme="minorEastAsia" w:hAnsi="Helvetica-Light"/>
                <w:sz w:val="20"/>
                <w:szCs w:val="20"/>
                <w:highlight w:val="yellow"/>
                <w:lang w:eastAsia="zh-HK"/>
              </w:rPr>
            </w:pPr>
          </w:p>
        </w:tc>
      </w:tr>
      <w:tr w:rsidR="00730EEF" w:rsidRPr="00B839F7" w:rsidDel="00310A90" w14:paraId="4ABFB3FC" w14:textId="6AB17682" w:rsidTr="00C3703A">
        <w:trPr>
          <w:del w:id="414" w:author="Sneha Kulkarni" w:date="2018-05-18T19:00:00Z"/>
        </w:trPr>
        <w:tc>
          <w:tcPr>
            <w:tcW w:w="573" w:type="dxa"/>
            <w:vAlign w:val="top"/>
          </w:tcPr>
          <w:p w14:paraId="018187F2" w14:textId="33C60C2B" w:rsidR="00730EEF" w:rsidRPr="00B839F7" w:rsidDel="00310A90" w:rsidRDefault="00730EEF" w:rsidP="005230E6">
            <w:pPr>
              <w:pStyle w:val="Table"/>
              <w:jc w:val="both"/>
              <w:rPr>
                <w:del w:id="415" w:author="Sneha Kulkarni" w:date="2018-05-18T19:00:00Z"/>
                <w:rFonts w:ascii="Helvetica-Light" w:eastAsiaTheme="minorEastAsia" w:hAnsi="Helvetica-Light"/>
                <w:sz w:val="20"/>
                <w:szCs w:val="20"/>
                <w:highlight w:val="yellow"/>
                <w:lang w:val="en-US" w:eastAsia="zh-HK"/>
              </w:rPr>
            </w:pPr>
            <w:del w:id="416" w:author="Sneha Kulkarni" w:date="2018-05-18T19:00:00Z">
              <w:r w:rsidRPr="00B839F7" w:rsidDel="00310A90">
                <w:rPr>
                  <w:rFonts w:ascii="Helvetica-Light" w:eastAsiaTheme="minorEastAsia" w:hAnsi="Helvetica-Light"/>
                  <w:sz w:val="20"/>
                  <w:szCs w:val="20"/>
                  <w:highlight w:val="yellow"/>
                  <w:lang w:val="en-US" w:eastAsia="zh-HK"/>
                </w:rPr>
                <w:delText>4</w:delText>
              </w:r>
            </w:del>
          </w:p>
        </w:tc>
        <w:tc>
          <w:tcPr>
            <w:tcW w:w="1695" w:type="dxa"/>
            <w:vAlign w:val="top"/>
          </w:tcPr>
          <w:p w14:paraId="61490E3A" w14:textId="4FCDACDB" w:rsidR="00730EEF" w:rsidRPr="00B839F7" w:rsidDel="00310A90" w:rsidRDefault="00730EEF" w:rsidP="005230E6">
            <w:pPr>
              <w:pStyle w:val="Table"/>
              <w:jc w:val="left"/>
              <w:rPr>
                <w:del w:id="417" w:author="Sneha Kulkarni" w:date="2018-05-18T19:00:00Z"/>
                <w:rFonts w:ascii="Helvetica-Light" w:eastAsiaTheme="minorEastAsia" w:hAnsi="Helvetica-Light"/>
                <w:sz w:val="20"/>
                <w:szCs w:val="20"/>
                <w:highlight w:val="yellow"/>
                <w:lang w:val="en-US" w:eastAsia="zh-HK"/>
              </w:rPr>
            </w:pPr>
            <w:del w:id="418" w:author="Sneha Kulkarni" w:date="2018-05-18T19:00:00Z">
              <w:r w:rsidRPr="00B839F7" w:rsidDel="00310A90">
                <w:rPr>
                  <w:rFonts w:ascii="Helvetica-Light" w:eastAsiaTheme="minorEastAsia" w:hAnsi="Helvetica-Light"/>
                  <w:sz w:val="20"/>
                  <w:szCs w:val="20"/>
                  <w:highlight w:val="yellow"/>
                  <w:lang w:val="en-US" w:eastAsia="zh-HK"/>
                </w:rPr>
                <w:delText>Utilities</w:delText>
              </w:r>
            </w:del>
          </w:p>
        </w:tc>
        <w:tc>
          <w:tcPr>
            <w:tcW w:w="1983" w:type="dxa"/>
          </w:tcPr>
          <w:p w14:paraId="4AB3B391" w14:textId="15C6EEA7" w:rsidR="00730EEF" w:rsidRPr="00B839F7" w:rsidDel="00310A90" w:rsidRDefault="00730EEF" w:rsidP="005230E6">
            <w:pPr>
              <w:pStyle w:val="Table"/>
              <w:rPr>
                <w:del w:id="419" w:author="Sneha Kulkarni" w:date="2018-05-18T19:00:00Z"/>
                <w:rFonts w:ascii="Helvetica-Light" w:eastAsiaTheme="minorEastAsia" w:hAnsi="Helvetica-Light"/>
                <w:sz w:val="20"/>
                <w:szCs w:val="20"/>
                <w:highlight w:val="yellow"/>
                <w:lang w:val="en-US" w:eastAsia="zh-HK"/>
              </w:rPr>
            </w:pPr>
            <w:del w:id="420" w:author="Sneha Kulkarni" w:date="2018-05-18T19:00:00Z">
              <w:r w:rsidRPr="00B839F7" w:rsidDel="00310A90">
                <w:rPr>
                  <w:rFonts w:ascii="Helvetica-Light" w:eastAsiaTheme="minorEastAsia" w:hAnsi="Helvetica-Light"/>
                  <w:sz w:val="20"/>
                  <w:szCs w:val="20"/>
                  <w:highlight w:val="yellow"/>
                  <w:lang w:val="en-US" w:eastAsia="zh-HK"/>
                </w:rPr>
                <w:delText>15</w:delText>
              </w:r>
            </w:del>
          </w:p>
        </w:tc>
        <w:tc>
          <w:tcPr>
            <w:tcW w:w="1498" w:type="dxa"/>
          </w:tcPr>
          <w:p w14:paraId="102E020A" w14:textId="0BBE3F82" w:rsidR="00730EEF" w:rsidRPr="00B839F7" w:rsidDel="00310A90" w:rsidRDefault="00730EEF" w:rsidP="005230E6">
            <w:pPr>
              <w:pStyle w:val="Table"/>
              <w:rPr>
                <w:del w:id="421" w:author="Sneha Kulkarni" w:date="2018-05-18T19:00:00Z"/>
                <w:rFonts w:ascii="Helvetica-Light" w:eastAsiaTheme="minorEastAsia" w:hAnsi="Helvetica-Light"/>
                <w:sz w:val="20"/>
                <w:szCs w:val="20"/>
                <w:highlight w:val="yellow"/>
                <w:lang w:val="en-US" w:eastAsia="zh-HK"/>
              </w:rPr>
            </w:pPr>
            <w:del w:id="422" w:author="Sneha Kulkarni" w:date="2018-05-18T19:00:00Z">
              <w:r w:rsidRPr="00B839F7" w:rsidDel="00310A90">
                <w:rPr>
                  <w:rFonts w:ascii="Helvetica-Light" w:eastAsiaTheme="minorEastAsia" w:hAnsi="Helvetica-Light"/>
                  <w:sz w:val="20"/>
                  <w:szCs w:val="20"/>
                  <w:highlight w:val="yellow"/>
                  <w:lang w:val="en-US" w:eastAsia="zh-HK"/>
                </w:rPr>
                <w:delText>5</w:delText>
              </w:r>
            </w:del>
          </w:p>
        </w:tc>
        <w:tc>
          <w:tcPr>
            <w:tcW w:w="3352" w:type="dxa"/>
            <w:vMerge/>
          </w:tcPr>
          <w:p w14:paraId="79B5B3CD" w14:textId="1C97129B" w:rsidR="00730EEF" w:rsidRPr="00B839F7" w:rsidDel="00310A90" w:rsidRDefault="00730EEF" w:rsidP="005230E6">
            <w:pPr>
              <w:pStyle w:val="Table"/>
              <w:rPr>
                <w:del w:id="423" w:author="Sneha Kulkarni" w:date="2018-05-18T19:00:00Z"/>
                <w:rFonts w:ascii="Helvetica-Light" w:eastAsiaTheme="minorEastAsia" w:hAnsi="Helvetica-Light"/>
                <w:sz w:val="20"/>
                <w:szCs w:val="20"/>
                <w:highlight w:val="yellow"/>
                <w:lang w:eastAsia="zh-HK"/>
              </w:rPr>
            </w:pPr>
          </w:p>
        </w:tc>
      </w:tr>
    </w:tbl>
    <w:tbl>
      <w:tblPr>
        <w:tblStyle w:val="Style22"/>
        <w:tblW w:w="9101" w:type="dxa"/>
        <w:tblInd w:w="817" w:type="dxa"/>
        <w:tblLook w:val="04A0" w:firstRow="1" w:lastRow="0" w:firstColumn="1" w:lastColumn="0" w:noHBand="0" w:noVBand="1"/>
      </w:tblPr>
      <w:tblGrid>
        <w:gridCol w:w="573"/>
        <w:gridCol w:w="1868"/>
        <w:gridCol w:w="2065"/>
        <w:gridCol w:w="2255"/>
        <w:gridCol w:w="2340"/>
      </w:tblGrid>
      <w:tr w:rsidR="00310A90" w:rsidRPr="00B839F7" w14:paraId="0BD762F0" w14:textId="77777777" w:rsidTr="00D32707">
        <w:trPr>
          <w:cnfStyle w:val="100000000000" w:firstRow="1" w:lastRow="0" w:firstColumn="0" w:lastColumn="0" w:oddVBand="0" w:evenVBand="0" w:oddHBand="0" w:evenHBand="0" w:firstRowFirstColumn="0" w:firstRowLastColumn="0" w:lastRowFirstColumn="0" w:lastRowLastColumn="0"/>
          <w:tblHeader/>
          <w:ins w:id="424" w:author="Sneha Kulkarni" w:date="2018-05-18T19:00:00Z"/>
        </w:trPr>
        <w:tc>
          <w:tcPr>
            <w:tcW w:w="573" w:type="dxa"/>
            <w:tcBorders>
              <w:left w:val="single" w:sz="4" w:space="0" w:color="AE1828"/>
              <w:bottom w:val="single" w:sz="4" w:space="0" w:color="AD1828"/>
            </w:tcBorders>
          </w:tcPr>
          <w:p w14:paraId="2D1AF19A" w14:textId="77777777" w:rsidR="00310A90" w:rsidRPr="00B839F7" w:rsidRDefault="00310A90" w:rsidP="00D32707">
            <w:pPr>
              <w:pStyle w:val="Table"/>
              <w:rPr>
                <w:ins w:id="425" w:author="Sneha Kulkarni" w:date="2018-05-18T19:00:00Z"/>
                <w:rFonts w:eastAsiaTheme="minorEastAsia"/>
                <w:highlight w:val="yellow"/>
                <w:lang w:eastAsia="zh-HK"/>
              </w:rPr>
            </w:pPr>
            <w:ins w:id="426" w:author="Sneha Kulkarni" w:date="2018-05-18T19:00:00Z">
              <w:r w:rsidRPr="00B839F7">
                <w:rPr>
                  <w:rFonts w:eastAsiaTheme="minorEastAsia" w:hint="eastAsia"/>
                  <w:highlight w:val="yellow"/>
                  <w:lang w:eastAsia="zh-HK"/>
                </w:rPr>
                <w:t>No.</w:t>
              </w:r>
            </w:ins>
          </w:p>
        </w:tc>
        <w:tc>
          <w:tcPr>
            <w:tcW w:w="1868" w:type="dxa"/>
          </w:tcPr>
          <w:p w14:paraId="7DB36547" w14:textId="77777777" w:rsidR="00310A90" w:rsidRPr="00B839F7" w:rsidRDefault="00310A90" w:rsidP="00D32707">
            <w:pPr>
              <w:pStyle w:val="Table"/>
              <w:rPr>
                <w:ins w:id="427" w:author="Sneha Kulkarni" w:date="2018-05-18T19:00:00Z"/>
                <w:rFonts w:eastAsiaTheme="minorEastAsia"/>
                <w:highlight w:val="yellow"/>
                <w:lang w:eastAsia="zh-HK"/>
              </w:rPr>
            </w:pPr>
            <w:ins w:id="428" w:author="Sneha Kulkarni" w:date="2018-05-18T19:00:00Z">
              <w:r w:rsidRPr="00B839F7">
                <w:rPr>
                  <w:rFonts w:eastAsiaTheme="minorEastAsia"/>
                  <w:highlight w:val="yellow"/>
                  <w:lang w:eastAsia="zh-HK"/>
                </w:rPr>
                <w:t>Unit</w:t>
              </w:r>
            </w:ins>
          </w:p>
        </w:tc>
        <w:tc>
          <w:tcPr>
            <w:tcW w:w="2065" w:type="dxa"/>
          </w:tcPr>
          <w:p w14:paraId="664147CE" w14:textId="029AF80D" w:rsidR="00310A90" w:rsidRPr="00B839F7" w:rsidRDefault="00310A90" w:rsidP="001861F4">
            <w:pPr>
              <w:pStyle w:val="Table"/>
              <w:rPr>
                <w:ins w:id="429" w:author="Sneha Kulkarni" w:date="2018-05-18T19:00:00Z"/>
                <w:rFonts w:eastAsiaTheme="minorEastAsia"/>
                <w:highlight w:val="yellow"/>
                <w:lang w:val="en-US" w:eastAsia="zh-HK"/>
              </w:rPr>
            </w:pPr>
            <w:ins w:id="430" w:author="Sneha Kulkarni" w:date="2018-05-18T19:00:00Z">
              <w:r w:rsidRPr="00B839F7">
                <w:rPr>
                  <w:rFonts w:eastAsiaTheme="minorEastAsia" w:hint="eastAsia"/>
                  <w:highlight w:val="yellow"/>
                  <w:lang w:eastAsia="zh-HK"/>
                </w:rPr>
                <w:t>Duration</w:t>
              </w:r>
              <w:r w:rsidRPr="00B839F7" w:rsidDel="008A6984">
                <w:rPr>
                  <w:rFonts w:eastAsiaTheme="minorEastAsia" w:hint="eastAsia"/>
                  <w:highlight w:val="yellow"/>
                  <w:lang w:eastAsia="zh-HK"/>
                </w:rPr>
                <w:t xml:space="preserve"> </w:t>
              </w:r>
              <w:r w:rsidRPr="00B839F7">
                <w:rPr>
                  <w:rFonts w:eastAsiaTheme="minorEastAsia"/>
                  <w:highlight w:val="yellow"/>
                  <w:lang w:eastAsia="zh-HK"/>
                </w:rPr>
                <w:t>proposed by</w:t>
              </w:r>
              <w:r w:rsidR="001861F4" w:rsidRPr="00B839F7">
                <w:rPr>
                  <w:rFonts w:eastAsiaTheme="minorEastAsia"/>
                  <w:highlight w:val="yellow"/>
                  <w:lang w:eastAsia="zh-HK"/>
                </w:rPr>
                <w:t xml:space="preserve"> Technip</w:t>
              </w:r>
            </w:ins>
          </w:p>
        </w:tc>
        <w:tc>
          <w:tcPr>
            <w:tcW w:w="2255" w:type="dxa"/>
          </w:tcPr>
          <w:p w14:paraId="716CA324" w14:textId="41FBFDE1" w:rsidR="00310A90" w:rsidRPr="00B839F7" w:rsidRDefault="00310A90" w:rsidP="00090732">
            <w:pPr>
              <w:pStyle w:val="Table"/>
              <w:rPr>
                <w:ins w:id="431" w:author="Sneha Kulkarni" w:date="2018-05-18T19:00:00Z"/>
                <w:rFonts w:eastAsiaTheme="minorEastAsia"/>
                <w:highlight w:val="yellow"/>
                <w:lang w:eastAsia="zh-HK"/>
              </w:rPr>
            </w:pPr>
            <w:ins w:id="432" w:author="Sneha Kulkarni" w:date="2018-05-18T19:00:00Z">
              <w:r w:rsidRPr="00B839F7">
                <w:rPr>
                  <w:rFonts w:eastAsiaTheme="minorEastAsia" w:hint="eastAsia"/>
                  <w:highlight w:val="yellow"/>
                  <w:lang w:eastAsia="zh-HK"/>
                </w:rPr>
                <w:t>Duration</w:t>
              </w:r>
              <w:r w:rsidRPr="00B839F7" w:rsidDel="008A6984">
                <w:rPr>
                  <w:rFonts w:eastAsiaTheme="minorEastAsia" w:hint="eastAsia"/>
                  <w:highlight w:val="yellow"/>
                  <w:lang w:eastAsia="zh-HK"/>
                </w:rPr>
                <w:t xml:space="preserve"> </w:t>
              </w:r>
              <w:r w:rsidRPr="00B839F7">
                <w:rPr>
                  <w:rFonts w:eastAsiaTheme="minorEastAsia"/>
                  <w:highlight w:val="yellow"/>
                  <w:lang w:eastAsia="zh-HK"/>
                </w:rPr>
                <w:t xml:space="preserve">estimated by </w:t>
              </w:r>
              <w:r w:rsidR="00090732" w:rsidRPr="00B839F7">
                <w:rPr>
                  <w:rFonts w:eastAsiaTheme="minorEastAsia"/>
                  <w:highlight w:val="yellow"/>
                  <w:lang w:eastAsia="zh-HK"/>
                </w:rPr>
                <w:t>IRESC</w:t>
              </w:r>
              <w:r w:rsidRPr="00B839F7">
                <w:rPr>
                  <w:rFonts w:eastAsiaTheme="minorEastAsia"/>
                  <w:highlight w:val="yellow"/>
                  <w:lang w:eastAsia="zh-HK"/>
                </w:rPr>
                <w:t xml:space="preserve"> </w:t>
              </w:r>
            </w:ins>
          </w:p>
        </w:tc>
        <w:tc>
          <w:tcPr>
            <w:tcW w:w="2340" w:type="dxa"/>
          </w:tcPr>
          <w:p w14:paraId="6FBB9F33" w14:textId="77777777" w:rsidR="00310A90" w:rsidRPr="00B839F7" w:rsidRDefault="00310A90" w:rsidP="00D32707">
            <w:pPr>
              <w:pStyle w:val="Table"/>
              <w:rPr>
                <w:ins w:id="433" w:author="Sneha Kulkarni" w:date="2018-05-18T19:00:00Z"/>
                <w:rFonts w:eastAsiaTheme="minorEastAsia"/>
                <w:highlight w:val="yellow"/>
                <w:lang w:eastAsia="zh-HK"/>
              </w:rPr>
            </w:pPr>
            <w:ins w:id="434" w:author="Sneha Kulkarni" w:date="2018-05-18T19:00:00Z">
              <w:r w:rsidRPr="00B839F7">
                <w:rPr>
                  <w:rFonts w:eastAsiaTheme="minorEastAsia"/>
                  <w:highlight w:val="yellow"/>
                  <w:lang w:eastAsia="zh-HK"/>
                </w:rPr>
                <w:t>Remarks</w:t>
              </w:r>
            </w:ins>
          </w:p>
        </w:tc>
      </w:tr>
      <w:tr w:rsidR="00310A90" w:rsidRPr="00B839F7" w14:paraId="43815287" w14:textId="77777777" w:rsidTr="00D32707">
        <w:trPr>
          <w:ins w:id="435" w:author="Sneha Kulkarni" w:date="2018-05-18T19:00:00Z"/>
        </w:trPr>
        <w:tc>
          <w:tcPr>
            <w:tcW w:w="573" w:type="dxa"/>
            <w:vAlign w:val="top"/>
          </w:tcPr>
          <w:p w14:paraId="60FB4AF5" w14:textId="77777777" w:rsidR="00310A90" w:rsidRPr="00B839F7" w:rsidRDefault="00310A90" w:rsidP="00D32707">
            <w:pPr>
              <w:pStyle w:val="Table"/>
              <w:jc w:val="both"/>
              <w:rPr>
                <w:ins w:id="436" w:author="Sneha Kulkarni" w:date="2018-05-18T19:00:00Z"/>
                <w:rFonts w:ascii="Helvetica-Light" w:eastAsiaTheme="minorEastAsia" w:hAnsi="Helvetica-Light"/>
                <w:sz w:val="20"/>
                <w:szCs w:val="20"/>
                <w:highlight w:val="yellow"/>
                <w:lang w:eastAsia="zh-HK"/>
              </w:rPr>
            </w:pPr>
            <w:ins w:id="437" w:author="Sneha Kulkarni" w:date="2018-05-18T19:00:00Z">
              <w:r w:rsidRPr="00B839F7">
                <w:rPr>
                  <w:rFonts w:ascii="Helvetica-Light" w:eastAsiaTheme="minorEastAsia" w:hAnsi="Helvetica-Light"/>
                  <w:sz w:val="20"/>
                  <w:szCs w:val="20"/>
                  <w:highlight w:val="yellow"/>
                  <w:lang w:eastAsia="zh-HK"/>
                </w:rPr>
                <w:t>1</w:t>
              </w:r>
              <w:r w:rsidRPr="00B839F7">
                <w:rPr>
                  <w:rFonts w:ascii="Helvetica-Light" w:eastAsiaTheme="minorEastAsia" w:hAnsi="Helvetica-Light" w:hint="eastAsia"/>
                  <w:sz w:val="20"/>
                  <w:szCs w:val="20"/>
                  <w:highlight w:val="yellow"/>
                  <w:lang w:eastAsia="zh-HK"/>
                </w:rPr>
                <w:t>.</w:t>
              </w:r>
            </w:ins>
          </w:p>
        </w:tc>
        <w:tc>
          <w:tcPr>
            <w:tcW w:w="1868" w:type="dxa"/>
            <w:vAlign w:val="top"/>
          </w:tcPr>
          <w:p w14:paraId="23777491" w14:textId="77777777" w:rsidR="00310A90" w:rsidRPr="00B839F7" w:rsidRDefault="00310A90" w:rsidP="00D32707">
            <w:pPr>
              <w:pStyle w:val="Table"/>
              <w:jc w:val="left"/>
              <w:rPr>
                <w:ins w:id="438" w:author="Sneha Kulkarni" w:date="2018-05-18T19:00:00Z"/>
                <w:rFonts w:ascii="Helvetica-Light" w:eastAsiaTheme="minorEastAsia" w:hAnsi="Helvetica-Light"/>
                <w:sz w:val="20"/>
                <w:szCs w:val="20"/>
                <w:highlight w:val="yellow"/>
                <w:lang w:val="en-US" w:eastAsia="zh-HK"/>
              </w:rPr>
            </w:pPr>
            <w:ins w:id="439" w:author="Sneha Kulkarni" w:date="2018-05-18T19:00:00Z">
              <w:r w:rsidRPr="00B839F7">
                <w:rPr>
                  <w:rFonts w:ascii="Helvetica-Light" w:eastAsiaTheme="minorEastAsia" w:hAnsi="Helvetica-Light"/>
                  <w:sz w:val="20"/>
                  <w:szCs w:val="20"/>
                  <w:highlight w:val="yellow"/>
                  <w:lang w:val="en-US" w:eastAsia="zh-HK"/>
                </w:rPr>
                <w:t>Unit 21: ARU and SWS</w:t>
              </w:r>
            </w:ins>
          </w:p>
        </w:tc>
        <w:tc>
          <w:tcPr>
            <w:tcW w:w="2065" w:type="dxa"/>
          </w:tcPr>
          <w:p w14:paraId="38BFB72B" w14:textId="695C6A34" w:rsidR="00310A90" w:rsidRPr="00B839F7" w:rsidRDefault="00090732" w:rsidP="00D32707">
            <w:pPr>
              <w:pStyle w:val="Table"/>
              <w:rPr>
                <w:ins w:id="440" w:author="Sneha Kulkarni" w:date="2018-05-18T19:00:00Z"/>
                <w:rFonts w:ascii="Helvetica-Light" w:eastAsiaTheme="minorEastAsia" w:hAnsi="Helvetica-Light"/>
                <w:sz w:val="20"/>
                <w:szCs w:val="20"/>
                <w:highlight w:val="yellow"/>
                <w:lang w:eastAsia="zh-HK"/>
              </w:rPr>
            </w:pPr>
            <w:ins w:id="441" w:author="Sneha Kulkarni" w:date="2018-05-18T22:01:00Z">
              <w:r w:rsidRPr="00B839F7">
                <w:rPr>
                  <w:rFonts w:ascii="Helvetica-Light" w:eastAsiaTheme="minorEastAsia" w:hAnsi="Helvetica-Light"/>
                  <w:sz w:val="20"/>
                  <w:szCs w:val="20"/>
                  <w:highlight w:val="yellow"/>
                  <w:lang w:eastAsia="zh-HK"/>
                </w:rPr>
                <w:t>10</w:t>
              </w:r>
            </w:ins>
            <w:ins w:id="442" w:author="Sneha Kulkarni" w:date="2018-05-18T22:05:00Z">
              <w:r w:rsidR="00DA15EF" w:rsidRPr="00B839F7">
                <w:rPr>
                  <w:rFonts w:ascii="Helvetica-Light" w:eastAsiaTheme="minorEastAsia" w:hAnsi="Helvetica-Light"/>
                  <w:sz w:val="20"/>
                  <w:szCs w:val="20"/>
                  <w:highlight w:val="yellow"/>
                  <w:lang w:eastAsia="zh-HK"/>
                </w:rPr>
                <w:t xml:space="preserve"> days</w:t>
              </w:r>
            </w:ins>
          </w:p>
        </w:tc>
        <w:tc>
          <w:tcPr>
            <w:tcW w:w="2255" w:type="dxa"/>
          </w:tcPr>
          <w:p w14:paraId="2DE2B3F4" w14:textId="1E7DE06C" w:rsidR="00310A90" w:rsidRPr="00B839F7" w:rsidRDefault="00090732" w:rsidP="00D32707">
            <w:pPr>
              <w:pStyle w:val="Table"/>
              <w:rPr>
                <w:ins w:id="443" w:author="Sneha Kulkarni" w:date="2018-05-18T19:00:00Z"/>
                <w:rFonts w:ascii="Helvetica-Light" w:eastAsiaTheme="minorEastAsia" w:hAnsi="Helvetica-Light"/>
                <w:sz w:val="20"/>
                <w:szCs w:val="20"/>
                <w:highlight w:val="yellow"/>
                <w:lang w:val="en-US" w:eastAsia="zh-HK"/>
              </w:rPr>
            </w:pPr>
            <w:ins w:id="444" w:author="Sneha Kulkarni" w:date="2018-05-18T22:00:00Z">
              <w:r w:rsidRPr="00B839F7">
                <w:rPr>
                  <w:rFonts w:ascii="Helvetica-Light" w:eastAsiaTheme="minorEastAsia" w:hAnsi="Helvetica-Light"/>
                  <w:sz w:val="20"/>
                  <w:szCs w:val="20"/>
                  <w:highlight w:val="yellow"/>
                  <w:lang w:val="en-US" w:eastAsia="zh-HK"/>
                </w:rPr>
                <w:t>7 days</w:t>
              </w:r>
            </w:ins>
          </w:p>
        </w:tc>
        <w:tc>
          <w:tcPr>
            <w:tcW w:w="2340" w:type="dxa"/>
            <w:vMerge w:val="restart"/>
          </w:tcPr>
          <w:p w14:paraId="6D1E6E7B" w14:textId="7A602052" w:rsidR="00310A90" w:rsidRPr="00B839F7" w:rsidRDefault="00310A90" w:rsidP="0055537C">
            <w:pPr>
              <w:pStyle w:val="Table"/>
              <w:jc w:val="left"/>
              <w:rPr>
                <w:ins w:id="445" w:author="Sneha Kulkarni" w:date="2018-05-18T19:00:00Z"/>
                <w:rFonts w:ascii="Helvetica-Light" w:eastAsiaTheme="minorEastAsia" w:hAnsi="Helvetica-Light"/>
                <w:sz w:val="20"/>
                <w:szCs w:val="20"/>
                <w:highlight w:val="yellow"/>
                <w:lang w:val="en-US" w:eastAsia="zh-HK"/>
              </w:rPr>
            </w:pPr>
            <w:ins w:id="446" w:author="Sneha Kulkarni" w:date="2018-05-18T19:00:00Z">
              <w:r w:rsidRPr="00B839F7">
                <w:rPr>
                  <w:rFonts w:ascii="Helvetica-Light" w:eastAsiaTheme="minorEastAsia" w:hAnsi="Helvetica-Light"/>
                  <w:sz w:val="20"/>
                  <w:szCs w:val="20"/>
                  <w:highlight w:val="yellow"/>
                  <w:lang w:val="en-US" w:eastAsia="zh-HK"/>
                </w:rPr>
                <w:t>2 teams: 1</w:t>
              </w:r>
              <w:r w:rsidRPr="00B839F7">
                <w:rPr>
                  <w:rFonts w:ascii="Helvetica-Light" w:eastAsiaTheme="minorEastAsia" w:hAnsi="Helvetica-Light"/>
                  <w:sz w:val="20"/>
                  <w:szCs w:val="20"/>
                  <w:highlight w:val="yellow"/>
                  <w:vertAlign w:val="superscript"/>
                  <w:lang w:val="en-US" w:eastAsia="zh-HK"/>
                </w:rPr>
                <w:t>st</w:t>
              </w:r>
              <w:r w:rsidRPr="00B839F7">
                <w:rPr>
                  <w:rFonts w:ascii="Helvetica-Light" w:eastAsiaTheme="minorEastAsia" w:hAnsi="Helvetica-Light"/>
                  <w:sz w:val="20"/>
                  <w:szCs w:val="20"/>
                  <w:highlight w:val="yellow"/>
                  <w:lang w:val="en-US" w:eastAsia="zh-HK"/>
                </w:rPr>
                <w:t xml:space="preserve"> Team for Unit 21 (ARU, SWS and HC section) and 2</w:t>
              </w:r>
              <w:r w:rsidRPr="00B839F7">
                <w:rPr>
                  <w:rFonts w:ascii="Helvetica-Light" w:eastAsiaTheme="minorEastAsia" w:hAnsi="Helvetica-Light"/>
                  <w:sz w:val="20"/>
                  <w:szCs w:val="20"/>
                  <w:highlight w:val="yellow"/>
                  <w:vertAlign w:val="superscript"/>
                  <w:lang w:val="en-US" w:eastAsia="zh-HK"/>
                </w:rPr>
                <w:t>nd</w:t>
              </w:r>
              <w:r w:rsidRPr="00B839F7">
                <w:rPr>
                  <w:rFonts w:ascii="Helvetica-Light" w:eastAsiaTheme="minorEastAsia" w:hAnsi="Helvetica-Light"/>
                  <w:sz w:val="20"/>
                  <w:szCs w:val="20"/>
                  <w:highlight w:val="yellow"/>
                  <w:lang w:val="en-US" w:eastAsia="zh-HK"/>
                </w:rPr>
                <w:t xml:space="preserve"> Team for Unit 11, 12</w:t>
              </w:r>
            </w:ins>
            <w:ins w:id="447" w:author="Anurag Mishra" w:date="2018-05-18T17:57:00Z">
              <w:r w:rsidR="0055537C" w:rsidRPr="00B839F7">
                <w:rPr>
                  <w:rFonts w:ascii="Helvetica-Light" w:eastAsiaTheme="minorEastAsia" w:hAnsi="Helvetica-Light"/>
                  <w:sz w:val="20"/>
                  <w:szCs w:val="20"/>
                  <w:highlight w:val="yellow"/>
                  <w:lang w:val="en-US" w:eastAsia="zh-HK"/>
                </w:rPr>
                <w:t>,</w:t>
              </w:r>
            </w:ins>
            <w:ins w:id="448" w:author="Sneha Kulkarni" w:date="2018-05-18T19:00:00Z">
              <w:r w:rsidRPr="00B839F7">
                <w:rPr>
                  <w:rFonts w:ascii="Helvetica-Light" w:eastAsiaTheme="minorEastAsia" w:hAnsi="Helvetica-Light"/>
                  <w:sz w:val="20"/>
                  <w:szCs w:val="20"/>
                  <w:highlight w:val="yellow"/>
                  <w:lang w:val="en-US" w:eastAsia="zh-HK"/>
                </w:rPr>
                <w:t xml:space="preserve"> </w:t>
              </w:r>
              <w:del w:id="449" w:author="Anurag Mishra" w:date="2018-05-18T17:57:00Z">
                <w:r w:rsidRPr="00B839F7" w:rsidDel="0055537C">
                  <w:rPr>
                    <w:rFonts w:ascii="Helvetica-Light" w:eastAsiaTheme="minorEastAsia" w:hAnsi="Helvetica-Light"/>
                    <w:sz w:val="20"/>
                    <w:szCs w:val="20"/>
                    <w:highlight w:val="yellow"/>
                    <w:lang w:val="en-US" w:eastAsia="zh-HK"/>
                  </w:rPr>
                  <w:delText>and 42</w:delText>
                </w:r>
              </w:del>
            </w:ins>
            <w:ins w:id="450" w:author="Anurag Mishra" w:date="2018-05-18T17:57:00Z">
              <w:r w:rsidR="0055537C" w:rsidRPr="00B839F7">
                <w:rPr>
                  <w:rFonts w:ascii="Helvetica-Light" w:eastAsiaTheme="minorEastAsia" w:hAnsi="Helvetica-Light"/>
                  <w:sz w:val="20"/>
                  <w:szCs w:val="20"/>
                  <w:highlight w:val="yellow"/>
                  <w:lang w:val="en-US" w:eastAsia="zh-HK"/>
                </w:rPr>
                <w:t>Storage</w:t>
              </w:r>
            </w:ins>
            <w:ins w:id="451" w:author="Sneha Kulkarni" w:date="2018-05-18T19:00:00Z">
              <w:r w:rsidRPr="00B839F7">
                <w:rPr>
                  <w:rFonts w:ascii="Helvetica-Light" w:eastAsiaTheme="minorEastAsia" w:hAnsi="Helvetica-Light"/>
                  <w:sz w:val="20"/>
                  <w:szCs w:val="20"/>
                  <w:highlight w:val="yellow"/>
                  <w:lang w:val="en-US" w:eastAsia="zh-HK"/>
                </w:rPr>
                <w:t xml:space="preserve"> and Utilities</w:t>
              </w:r>
            </w:ins>
          </w:p>
        </w:tc>
      </w:tr>
      <w:tr w:rsidR="00310A90" w:rsidRPr="00B839F7" w14:paraId="794DF262" w14:textId="77777777" w:rsidTr="00D32707">
        <w:trPr>
          <w:ins w:id="452" w:author="Sneha Kulkarni" w:date="2018-05-18T19:00:00Z"/>
        </w:trPr>
        <w:tc>
          <w:tcPr>
            <w:tcW w:w="573" w:type="dxa"/>
            <w:vAlign w:val="top"/>
          </w:tcPr>
          <w:p w14:paraId="5347E9F8" w14:textId="77777777" w:rsidR="00310A90" w:rsidRPr="00B839F7" w:rsidRDefault="00310A90" w:rsidP="00D32707">
            <w:pPr>
              <w:pStyle w:val="Table"/>
              <w:jc w:val="both"/>
              <w:rPr>
                <w:ins w:id="453" w:author="Sneha Kulkarni" w:date="2018-05-18T19:00:00Z"/>
                <w:rFonts w:ascii="Helvetica-Light" w:eastAsiaTheme="minorEastAsia" w:hAnsi="Helvetica-Light"/>
                <w:sz w:val="20"/>
                <w:szCs w:val="20"/>
                <w:highlight w:val="yellow"/>
                <w:lang w:eastAsia="zh-HK"/>
              </w:rPr>
            </w:pPr>
            <w:ins w:id="454" w:author="Sneha Kulkarni" w:date="2018-05-18T19:00:00Z">
              <w:r w:rsidRPr="00B839F7">
                <w:rPr>
                  <w:rFonts w:ascii="Helvetica-Light" w:eastAsiaTheme="minorEastAsia" w:hAnsi="Helvetica-Light"/>
                  <w:sz w:val="20"/>
                  <w:szCs w:val="20"/>
                  <w:highlight w:val="yellow"/>
                  <w:lang w:eastAsia="zh-HK"/>
                </w:rPr>
                <w:t>2</w:t>
              </w:r>
              <w:r w:rsidRPr="00B839F7">
                <w:rPr>
                  <w:rFonts w:ascii="Helvetica-Light" w:eastAsiaTheme="minorEastAsia" w:hAnsi="Helvetica-Light" w:hint="eastAsia"/>
                  <w:sz w:val="20"/>
                  <w:szCs w:val="20"/>
                  <w:highlight w:val="yellow"/>
                  <w:lang w:eastAsia="zh-HK"/>
                </w:rPr>
                <w:t>.</w:t>
              </w:r>
            </w:ins>
          </w:p>
        </w:tc>
        <w:tc>
          <w:tcPr>
            <w:tcW w:w="1868" w:type="dxa"/>
            <w:vAlign w:val="top"/>
          </w:tcPr>
          <w:p w14:paraId="08E7C2A3" w14:textId="77777777" w:rsidR="00310A90" w:rsidRPr="00B839F7" w:rsidRDefault="00310A90" w:rsidP="00D32707">
            <w:pPr>
              <w:pStyle w:val="Table"/>
              <w:jc w:val="left"/>
              <w:rPr>
                <w:ins w:id="455" w:author="Sneha Kulkarni" w:date="2018-05-18T19:00:00Z"/>
                <w:rFonts w:ascii="Helvetica-Light" w:eastAsiaTheme="minorEastAsia" w:hAnsi="Helvetica-Light"/>
                <w:sz w:val="20"/>
                <w:szCs w:val="20"/>
                <w:highlight w:val="yellow"/>
                <w:lang w:val="en-US" w:eastAsia="zh-HK"/>
              </w:rPr>
            </w:pPr>
            <w:ins w:id="456" w:author="Sneha Kulkarni" w:date="2018-05-18T19:00:00Z">
              <w:r w:rsidRPr="00B839F7">
                <w:rPr>
                  <w:rFonts w:ascii="Helvetica-Light" w:eastAsiaTheme="minorEastAsia" w:hAnsi="Helvetica-Light"/>
                  <w:sz w:val="20"/>
                  <w:szCs w:val="20"/>
                  <w:highlight w:val="yellow"/>
                  <w:lang w:val="en-US" w:eastAsia="zh-HK"/>
                </w:rPr>
                <w:t xml:space="preserve">Unit 21: HC section </w:t>
              </w:r>
            </w:ins>
          </w:p>
        </w:tc>
        <w:tc>
          <w:tcPr>
            <w:tcW w:w="2065" w:type="dxa"/>
          </w:tcPr>
          <w:p w14:paraId="3E229E23" w14:textId="5147D593" w:rsidR="00310A90" w:rsidRPr="00B839F7" w:rsidRDefault="00090732" w:rsidP="00D32707">
            <w:pPr>
              <w:pStyle w:val="Table"/>
              <w:rPr>
                <w:ins w:id="457" w:author="Sneha Kulkarni" w:date="2018-05-18T19:00:00Z"/>
                <w:rFonts w:ascii="Helvetica-Light" w:eastAsiaTheme="minorEastAsia" w:hAnsi="Helvetica-Light"/>
                <w:sz w:val="20"/>
                <w:szCs w:val="20"/>
                <w:highlight w:val="yellow"/>
                <w:lang w:eastAsia="zh-HK"/>
              </w:rPr>
            </w:pPr>
            <w:ins w:id="458" w:author="Sneha Kulkarni" w:date="2018-05-18T22:01:00Z">
              <w:r w:rsidRPr="00B839F7">
                <w:rPr>
                  <w:rFonts w:ascii="Helvetica-Light" w:eastAsiaTheme="minorEastAsia" w:hAnsi="Helvetica-Light"/>
                  <w:sz w:val="20"/>
                  <w:szCs w:val="20"/>
                  <w:highlight w:val="yellow"/>
                  <w:lang w:eastAsia="zh-HK"/>
                </w:rPr>
                <w:t>20</w:t>
              </w:r>
            </w:ins>
            <w:ins w:id="459" w:author="Sneha Kulkarni" w:date="2018-05-18T22:05:00Z">
              <w:r w:rsidR="00DA15EF" w:rsidRPr="00B839F7">
                <w:rPr>
                  <w:rFonts w:ascii="Helvetica-Light" w:eastAsiaTheme="minorEastAsia" w:hAnsi="Helvetica-Light"/>
                  <w:sz w:val="20"/>
                  <w:szCs w:val="20"/>
                  <w:highlight w:val="yellow"/>
                  <w:lang w:eastAsia="zh-HK"/>
                </w:rPr>
                <w:t xml:space="preserve"> days</w:t>
              </w:r>
            </w:ins>
          </w:p>
        </w:tc>
        <w:tc>
          <w:tcPr>
            <w:tcW w:w="2255" w:type="dxa"/>
          </w:tcPr>
          <w:p w14:paraId="51198406" w14:textId="0A0B14D7" w:rsidR="00310A90" w:rsidRPr="00B839F7" w:rsidRDefault="00090732" w:rsidP="00D32707">
            <w:pPr>
              <w:pStyle w:val="Table"/>
              <w:rPr>
                <w:ins w:id="460" w:author="Sneha Kulkarni" w:date="2018-05-18T19:00:00Z"/>
                <w:rFonts w:ascii="Helvetica-Light" w:eastAsiaTheme="minorEastAsia" w:hAnsi="Helvetica-Light"/>
                <w:sz w:val="20"/>
                <w:szCs w:val="20"/>
                <w:highlight w:val="yellow"/>
                <w:lang w:eastAsia="zh-HK"/>
              </w:rPr>
            </w:pPr>
            <w:ins w:id="461" w:author="Sneha Kulkarni" w:date="2018-05-18T22:00:00Z">
              <w:r w:rsidRPr="00B839F7">
                <w:rPr>
                  <w:rFonts w:ascii="Helvetica-Light" w:eastAsiaTheme="minorEastAsia" w:hAnsi="Helvetica-Light"/>
                  <w:sz w:val="20"/>
                  <w:szCs w:val="20"/>
                  <w:highlight w:val="yellow"/>
                  <w:lang w:eastAsia="zh-HK"/>
                </w:rPr>
                <w:t>15 days</w:t>
              </w:r>
            </w:ins>
          </w:p>
        </w:tc>
        <w:tc>
          <w:tcPr>
            <w:tcW w:w="2340" w:type="dxa"/>
            <w:vMerge/>
          </w:tcPr>
          <w:p w14:paraId="5AEAB5D1" w14:textId="77777777" w:rsidR="00310A90" w:rsidRPr="00B839F7" w:rsidRDefault="00310A90" w:rsidP="00D32707">
            <w:pPr>
              <w:pStyle w:val="Table"/>
              <w:rPr>
                <w:ins w:id="462" w:author="Sneha Kulkarni" w:date="2018-05-18T19:00:00Z"/>
                <w:rFonts w:ascii="Helvetica-Light" w:eastAsiaTheme="minorEastAsia" w:hAnsi="Helvetica-Light"/>
                <w:sz w:val="20"/>
                <w:szCs w:val="20"/>
                <w:highlight w:val="yellow"/>
                <w:lang w:eastAsia="zh-HK"/>
              </w:rPr>
            </w:pPr>
          </w:p>
        </w:tc>
      </w:tr>
      <w:tr w:rsidR="00310A90" w:rsidRPr="00B839F7" w14:paraId="22421EAF" w14:textId="77777777" w:rsidTr="00D32707">
        <w:trPr>
          <w:ins w:id="463" w:author="Sneha Kulkarni" w:date="2018-05-18T19:00:00Z"/>
        </w:trPr>
        <w:tc>
          <w:tcPr>
            <w:tcW w:w="573" w:type="dxa"/>
            <w:vAlign w:val="top"/>
          </w:tcPr>
          <w:p w14:paraId="3E58832D" w14:textId="77777777" w:rsidR="00310A90" w:rsidRPr="00B839F7" w:rsidRDefault="00310A90" w:rsidP="00D32707">
            <w:pPr>
              <w:pStyle w:val="Table"/>
              <w:jc w:val="both"/>
              <w:rPr>
                <w:ins w:id="464" w:author="Sneha Kulkarni" w:date="2018-05-18T19:00:00Z"/>
                <w:rFonts w:ascii="Helvetica-Light" w:eastAsiaTheme="minorEastAsia" w:hAnsi="Helvetica-Light"/>
                <w:sz w:val="20"/>
                <w:szCs w:val="20"/>
                <w:highlight w:val="yellow"/>
                <w:lang w:eastAsia="zh-HK"/>
              </w:rPr>
            </w:pPr>
            <w:ins w:id="465" w:author="Sneha Kulkarni" w:date="2018-05-18T19:00:00Z">
              <w:r w:rsidRPr="00B839F7">
                <w:rPr>
                  <w:rFonts w:ascii="Helvetica-Light" w:eastAsiaTheme="minorEastAsia" w:hAnsi="Helvetica-Light"/>
                  <w:sz w:val="20"/>
                  <w:szCs w:val="20"/>
                  <w:highlight w:val="yellow"/>
                  <w:lang w:eastAsia="zh-HK"/>
                </w:rPr>
                <w:t>3</w:t>
              </w:r>
              <w:r w:rsidRPr="00B839F7">
                <w:rPr>
                  <w:rFonts w:ascii="Helvetica-Light" w:eastAsiaTheme="minorEastAsia" w:hAnsi="Helvetica-Light" w:hint="eastAsia"/>
                  <w:sz w:val="20"/>
                  <w:szCs w:val="20"/>
                  <w:highlight w:val="yellow"/>
                  <w:lang w:eastAsia="zh-HK"/>
                </w:rPr>
                <w:t>.</w:t>
              </w:r>
            </w:ins>
          </w:p>
        </w:tc>
        <w:tc>
          <w:tcPr>
            <w:tcW w:w="1868" w:type="dxa"/>
            <w:vAlign w:val="top"/>
          </w:tcPr>
          <w:p w14:paraId="64AD2CA3" w14:textId="77777777" w:rsidR="00310A90" w:rsidRPr="00B839F7" w:rsidRDefault="00310A90" w:rsidP="00D32707">
            <w:pPr>
              <w:pStyle w:val="Table"/>
              <w:jc w:val="left"/>
              <w:rPr>
                <w:ins w:id="466" w:author="Sneha Kulkarni" w:date="2018-05-18T19:00:00Z"/>
                <w:rFonts w:ascii="Helvetica-Light" w:eastAsiaTheme="minorEastAsia" w:hAnsi="Helvetica-Light"/>
                <w:sz w:val="20"/>
                <w:szCs w:val="20"/>
                <w:highlight w:val="yellow"/>
                <w:lang w:val="en-US" w:eastAsia="zh-HK"/>
              </w:rPr>
            </w:pPr>
            <w:ins w:id="467" w:author="Sneha Kulkarni" w:date="2018-05-18T19:00:00Z">
              <w:r w:rsidRPr="00B839F7">
                <w:rPr>
                  <w:rFonts w:ascii="Helvetica-Light" w:eastAsiaTheme="minorEastAsia" w:hAnsi="Helvetica-Light"/>
                  <w:sz w:val="20"/>
                  <w:szCs w:val="20"/>
                  <w:highlight w:val="yellow"/>
                  <w:lang w:val="en-US" w:eastAsia="zh-HK"/>
                </w:rPr>
                <w:t>Unit 11: HTU</w:t>
              </w:r>
            </w:ins>
          </w:p>
          <w:p w14:paraId="62965A81" w14:textId="77777777" w:rsidR="00310A90" w:rsidRPr="00B839F7" w:rsidRDefault="00310A90" w:rsidP="00D32707">
            <w:pPr>
              <w:pStyle w:val="Table"/>
              <w:jc w:val="left"/>
              <w:rPr>
                <w:ins w:id="468" w:author="Sneha Kulkarni" w:date="2018-05-18T19:00:00Z"/>
                <w:rFonts w:ascii="Helvetica-Light" w:eastAsiaTheme="minorEastAsia" w:hAnsi="Helvetica-Light"/>
                <w:sz w:val="20"/>
                <w:szCs w:val="20"/>
                <w:highlight w:val="yellow"/>
                <w:lang w:val="en-US" w:eastAsia="zh-HK"/>
              </w:rPr>
            </w:pPr>
            <w:ins w:id="469" w:author="Sneha Kulkarni" w:date="2018-05-18T19:00:00Z">
              <w:r w:rsidRPr="00B839F7">
                <w:rPr>
                  <w:rFonts w:ascii="Helvetica-Light" w:eastAsiaTheme="minorEastAsia" w:hAnsi="Helvetica-Light"/>
                  <w:sz w:val="20"/>
                  <w:szCs w:val="20"/>
                  <w:highlight w:val="yellow"/>
                  <w:lang w:val="en-US" w:eastAsia="zh-HK"/>
                </w:rPr>
                <w:t xml:space="preserve">Unit 12: PTU </w:t>
              </w:r>
            </w:ins>
          </w:p>
          <w:p w14:paraId="3D1AF947" w14:textId="77777777" w:rsidR="00310A90" w:rsidRPr="00B839F7" w:rsidRDefault="00310A90" w:rsidP="00D32707">
            <w:pPr>
              <w:pStyle w:val="Table"/>
              <w:jc w:val="left"/>
              <w:rPr>
                <w:ins w:id="470" w:author="Sneha Kulkarni" w:date="2018-05-18T19:00:00Z"/>
                <w:rFonts w:ascii="Helvetica-Light" w:eastAsiaTheme="minorEastAsia" w:hAnsi="Helvetica-Light"/>
                <w:sz w:val="20"/>
                <w:szCs w:val="20"/>
                <w:highlight w:val="yellow"/>
                <w:lang w:val="en-US" w:eastAsia="zh-HK"/>
              </w:rPr>
            </w:pPr>
            <w:ins w:id="471" w:author="Sneha Kulkarni" w:date="2018-05-18T19:00:00Z">
              <w:r w:rsidRPr="00B839F7">
                <w:rPr>
                  <w:rFonts w:ascii="Helvetica-Light" w:eastAsiaTheme="minorEastAsia" w:hAnsi="Helvetica-Light"/>
                  <w:sz w:val="20"/>
                  <w:szCs w:val="20"/>
                  <w:highlight w:val="yellow"/>
                  <w:lang w:val="en-US" w:eastAsia="zh-HK"/>
                </w:rPr>
                <w:t>Unit 42: Storage</w:t>
              </w:r>
            </w:ins>
          </w:p>
        </w:tc>
        <w:tc>
          <w:tcPr>
            <w:tcW w:w="2065" w:type="dxa"/>
          </w:tcPr>
          <w:p w14:paraId="4EDA00A5" w14:textId="78F20ACE" w:rsidR="00310A90" w:rsidRPr="00B839F7" w:rsidRDefault="00090732" w:rsidP="00D32707">
            <w:pPr>
              <w:pStyle w:val="Table"/>
              <w:rPr>
                <w:ins w:id="472" w:author="Sneha Kulkarni" w:date="2018-05-18T19:00:00Z"/>
                <w:rFonts w:ascii="Helvetica-Light" w:eastAsiaTheme="minorEastAsia" w:hAnsi="Helvetica-Light"/>
                <w:sz w:val="20"/>
                <w:szCs w:val="20"/>
                <w:highlight w:val="yellow"/>
                <w:lang w:val="en-US" w:eastAsia="zh-HK"/>
              </w:rPr>
            </w:pPr>
            <w:ins w:id="473" w:author="Sneha Kulkarni" w:date="2018-05-18T22:01:00Z">
              <w:r w:rsidRPr="00B839F7">
                <w:rPr>
                  <w:rFonts w:ascii="Helvetica-Light" w:eastAsiaTheme="minorEastAsia" w:hAnsi="Helvetica-Light"/>
                  <w:sz w:val="20"/>
                  <w:szCs w:val="20"/>
                  <w:highlight w:val="yellow"/>
                  <w:lang w:val="en-US" w:eastAsia="zh-HK"/>
                </w:rPr>
                <w:t>16 days</w:t>
              </w:r>
            </w:ins>
            <w:ins w:id="474" w:author="Sneha Kulkarni" w:date="2018-05-18T19:00:00Z">
              <w:r w:rsidR="00310A90" w:rsidRPr="00B839F7">
                <w:rPr>
                  <w:rFonts w:ascii="Helvetica-Light" w:eastAsiaTheme="minorEastAsia" w:hAnsi="Helvetica-Light"/>
                  <w:sz w:val="20"/>
                  <w:szCs w:val="20"/>
                  <w:highlight w:val="yellow"/>
                  <w:lang w:val="en-US" w:eastAsia="zh-HK"/>
                </w:rPr>
                <w:t xml:space="preserve"> (4 days per week)</w:t>
              </w:r>
            </w:ins>
          </w:p>
        </w:tc>
        <w:tc>
          <w:tcPr>
            <w:tcW w:w="2255" w:type="dxa"/>
          </w:tcPr>
          <w:p w14:paraId="1C578A58" w14:textId="72E2FCC8" w:rsidR="00310A90" w:rsidRPr="00B839F7" w:rsidRDefault="00090732" w:rsidP="00D32707">
            <w:pPr>
              <w:pStyle w:val="Table"/>
              <w:rPr>
                <w:ins w:id="475" w:author="Sneha Kulkarni" w:date="2018-05-18T19:00:00Z"/>
                <w:rFonts w:ascii="Helvetica-Light" w:eastAsiaTheme="minorEastAsia" w:hAnsi="Helvetica-Light"/>
                <w:sz w:val="20"/>
                <w:szCs w:val="20"/>
                <w:highlight w:val="yellow"/>
                <w:lang w:val="en-US" w:eastAsia="zh-HK"/>
              </w:rPr>
            </w:pPr>
            <w:ins w:id="476" w:author="Sneha Kulkarni" w:date="2018-05-18T21:59:00Z">
              <w:r w:rsidRPr="00B839F7">
                <w:rPr>
                  <w:rFonts w:ascii="Helvetica-Light" w:eastAsiaTheme="minorEastAsia" w:hAnsi="Helvetica-Light"/>
                  <w:sz w:val="20"/>
                  <w:szCs w:val="20"/>
                  <w:highlight w:val="yellow"/>
                  <w:lang w:val="en-US" w:eastAsia="zh-HK"/>
                </w:rPr>
                <w:t>1</w:t>
              </w:r>
            </w:ins>
            <w:ins w:id="477" w:author="Sneha Kulkarni" w:date="2018-05-18T19:00:00Z">
              <w:r w:rsidR="00310A90" w:rsidRPr="00B839F7">
                <w:rPr>
                  <w:rFonts w:ascii="Helvetica-Light" w:eastAsiaTheme="minorEastAsia" w:hAnsi="Helvetica-Light"/>
                  <w:sz w:val="20"/>
                  <w:szCs w:val="20"/>
                  <w:highlight w:val="yellow"/>
                  <w:lang w:val="en-US" w:eastAsia="zh-HK"/>
                </w:rPr>
                <w:t xml:space="preserve">3 </w:t>
              </w:r>
            </w:ins>
            <w:ins w:id="478" w:author="Sneha Kulkarni" w:date="2018-05-18T21:59:00Z">
              <w:r w:rsidRPr="00B839F7">
                <w:rPr>
                  <w:rFonts w:ascii="Helvetica-Light" w:eastAsiaTheme="minorEastAsia" w:hAnsi="Helvetica-Light"/>
                  <w:sz w:val="20"/>
                  <w:szCs w:val="20"/>
                  <w:highlight w:val="yellow"/>
                  <w:lang w:val="en-US" w:eastAsia="zh-HK"/>
                </w:rPr>
                <w:t xml:space="preserve">days </w:t>
              </w:r>
            </w:ins>
            <w:ins w:id="479" w:author="Sneha Kulkarni" w:date="2018-05-18T19:00:00Z">
              <w:r w:rsidR="00310A90" w:rsidRPr="00B839F7">
                <w:rPr>
                  <w:rFonts w:ascii="Helvetica-Light" w:eastAsiaTheme="minorEastAsia" w:hAnsi="Helvetica-Light"/>
                  <w:sz w:val="20"/>
                  <w:szCs w:val="20"/>
                  <w:highlight w:val="yellow"/>
                  <w:lang w:val="en-US" w:eastAsia="zh-HK"/>
                </w:rPr>
                <w:t>(4 days per week)</w:t>
              </w:r>
            </w:ins>
          </w:p>
        </w:tc>
        <w:tc>
          <w:tcPr>
            <w:tcW w:w="2340" w:type="dxa"/>
            <w:vMerge/>
          </w:tcPr>
          <w:p w14:paraId="6563019F" w14:textId="77777777" w:rsidR="00310A90" w:rsidRPr="00B839F7" w:rsidRDefault="00310A90" w:rsidP="00D32707">
            <w:pPr>
              <w:pStyle w:val="Table"/>
              <w:rPr>
                <w:ins w:id="480" w:author="Sneha Kulkarni" w:date="2018-05-18T19:00:00Z"/>
                <w:rFonts w:ascii="Helvetica-Light" w:eastAsiaTheme="minorEastAsia" w:hAnsi="Helvetica-Light"/>
                <w:sz w:val="20"/>
                <w:szCs w:val="20"/>
                <w:highlight w:val="yellow"/>
                <w:lang w:eastAsia="zh-HK"/>
              </w:rPr>
            </w:pPr>
          </w:p>
        </w:tc>
      </w:tr>
      <w:tr w:rsidR="00310A90" w:rsidRPr="00B839F7" w14:paraId="409E71AF" w14:textId="77777777" w:rsidTr="00D32707">
        <w:trPr>
          <w:ins w:id="481" w:author="Sneha Kulkarni" w:date="2018-05-18T19:00:00Z"/>
        </w:trPr>
        <w:tc>
          <w:tcPr>
            <w:tcW w:w="573" w:type="dxa"/>
            <w:vAlign w:val="top"/>
          </w:tcPr>
          <w:p w14:paraId="5D9FE4F5" w14:textId="77777777" w:rsidR="00310A90" w:rsidRPr="00B839F7" w:rsidRDefault="00310A90" w:rsidP="00D32707">
            <w:pPr>
              <w:pStyle w:val="Table"/>
              <w:jc w:val="both"/>
              <w:rPr>
                <w:ins w:id="482" w:author="Sneha Kulkarni" w:date="2018-05-18T19:00:00Z"/>
                <w:rFonts w:ascii="Helvetica-Light" w:eastAsiaTheme="minorEastAsia" w:hAnsi="Helvetica-Light"/>
                <w:sz w:val="20"/>
                <w:szCs w:val="20"/>
                <w:highlight w:val="yellow"/>
                <w:lang w:val="en-US" w:eastAsia="zh-HK"/>
              </w:rPr>
            </w:pPr>
            <w:ins w:id="483" w:author="Sneha Kulkarni" w:date="2018-05-18T19:00:00Z">
              <w:r w:rsidRPr="00B839F7">
                <w:rPr>
                  <w:rFonts w:ascii="Helvetica-Light" w:eastAsiaTheme="minorEastAsia" w:hAnsi="Helvetica-Light"/>
                  <w:sz w:val="20"/>
                  <w:szCs w:val="20"/>
                  <w:highlight w:val="yellow"/>
                  <w:lang w:val="en-US" w:eastAsia="zh-HK"/>
                </w:rPr>
                <w:t>4</w:t>
              </w:r>
            </w:ins>
          </w:p>
        </w:tc>
        <w:tc>
          <w:tcPr>
            <w:tcW w:w="1868" w:type="dxa"/>
            <w:vAlign w:val="top"/>
          </w:tcPr>
          <w:p w14:paraId="5A1F6C7C" w14:textId="77777777" w:rsidR="00310A90" w:rsidRPr="00B839F7" w:rsidRDefault="00310A90" w:rsidP="00D32707">
            <w:pPr>
              <w:pStyle w:val="Table"/>
              <w:jc w:val="left"/>
              <w:rPr>
                <w:ins w:id="484" w:author="Sneha Kulkarni" w:date="2018-05-18T19:00:00Z"/>
                <w:rFonts w:ascii="Helvetica-Light" w:eastAsiaTheme="minorEastAsia" w:hAnsi="Helvetica-Light"/>
                <w:sz w:val="20"/>
                <w:szCs w:val="20"/>
                <w:highlight w:val="yellow"/>
                <w:lang w:val="en-US" w:eastAsia="zh-HK"/>
              </w:rPr>
            </w:pPr>
            <w:ins w:id="485" w:author="Sneha Kulkarni" w:date="2018-05-18T19:00:00Z">
              <w:r w:rsidRPr="00B839F7">
                <w:rPr>
                  <w:rFonts w:ascii="Helvetica-Light" w:eastAsiaTheme="minorEastAsia" w:hAnsi="Helvetica-Light"/>
                  <w:sz w:val="20"/>
                  <w:szCs w:val="20"/>
                  <w:highlight w:val="yellow"/>
                  <w:lang w:val="en-US" w:eastAsia="zh-HK"/>
                </w:rPr>
                <w:t>Utilities</w:t>
              </w:r>
            </w:ins>
          </w:p>
        </w:tc>
        <w:tc>
          <w:tcPr>
            <w:tcW w:w="2065" w:type="dxa"/>
          </w:tcPr>
          <w:p w14:paraId="0291B6F4" w14:textId="43AB31F7" w:rsidR="00310A90" w:rsidRPr="00B839F7" w:rsidRDefault="00090732" w:rsidP="00D32707">
            <w:pPr>
              <w:pStyle w:val="Table"/>
              <w:rPr>
                <w:ins w:id="486" w:author="Sneha Kulkarni" w:date="2018-05-18T19:00:00Z"/>
                <w:rFonts w:ascii="Helvetica-Light" w:eastAsiaTheme="minorEastAsia" w:hAnsi="Helvetica-Light"/>
                <w:sz w:val="20"/>
                <w:szCs w:val="20"/>
                <w:highlight w:val="yellow"/>
                <w:lang w:val="en-US" w:eastAsia="zh-HK"/>
              </w:rPr>
            </w:pPr>
            <w:ins w:id="487" w:author="Sneha Kulkarni" w:date="2018-05-18T22:01:00Z">
              <w:r w:rsidRPr="00B839F7">
                <w:rPr>
                  <w:rFonts w:ascii="Helvetica-Light" w:eastAsiaTheme="minorEastAsia" w:hAnsi="Helvetica-Light"/>
                  <w:sz w:val="20"/>
                  <w:szCs w:val="20"/>
                  <w:highlight w:val="yellow"/>
                  <w:lang w:val="en-US" w:eastAsia="zh-HK"/>
                </w:rPr>
                <w:t>15</w:t>
              </w:r>
            </w:ins>
            <w:ins w:id="488" w:author="Sneha Kulkarni" w:date="2018-05-18T22:05:00Z">
              <w:r w:rsidR="00DA15EF" w:rsidRPr="00B839F7">
                <w:rPr>
                  <w:rFonts w:ascii="Helvetica-Light" w:eastAsiaTheme="minorEastAsia" w:hAnsi="Helvetica-Light"/>
                  <w:sz w:val="20"/>
                  <w:szCs w:val="20"/>
                  <w:highlight w:val="yellow"/>
                  <w:lang w:val="en-US" w:eastAsia="zh-HK"/>
                </w:rPr>
                <w:t xml:space="preserve"> days</w:t>
              </w:r>
            </w:ins>
          </w:p>
        </w:tc>
        <w:tc>
          <w:tcPr>
            <w:tcW w:w="2255" w:type="dxa"/>
          </w:tcPr>
          <w:p w14:paraId="2B246351" w14:textId="3562E58C" w:rsidR="00310A90" w:rsidRPr="00B839F7" w:rsidRDefault="00090732" w:rsidP="00D32707">
            <w:pPr>
              <w:pStyle w:val="Table"/>
              <w:rPr>
                <w:ins w:id="489" w:author="Sneha Kulkarni" w:date="2018-05-18T19:00:00Z"/>
                <w:rFonts w:ascii="Helvetica-Light" w:eastAsiaTheme="minorEastAsia" w:hAnsi="Helvetica-Light"/>
                <w:sz w:val="20"/>
                <w:szCs w:val="20"/>
                <w:highlight w:val="yellow"/>
                <w:lang w:val="en-US" w:eastAsia="zh-HK"/>
              </w:rPr>
            </w:pPr>
            <w:ins w:id="490" w:author="Sneha Kulkarni" w:date="2018-05-18T22:00:00Z">
              <w:r w:rsidRPr="00B839F7">
                <w:rPr>
                  <w:rFonts w:ascii="Helvetica-Light" w:eastAsiaTheme="minorEastAsia" w:hAnsi="Helvetica-Light"/>
                  <w:sz w:val="20"/>
                  <w:szCs w:val="20"/>
                  <w:highlight w:val="yellow"/>
                  <w:lang w:val="en-US" w:eastAsia="zh-HK"/>
                </w:rPr>
                <w:t>5 days</w:t>
              </w:r>
            </w:ins>
          </w:p>
        </w:tc>
        <w:tc>
          <w:tcPr>
            <w:tcW w:w="2340" w:type="dxa"/>
            <w:vMerge/>
          </w:tcPr>
          <w:p w14:paraId="2E02E881" w14:textId="77777777" w:rsidR="00310A90" w:rsidRPr="00B839F7" w:rsidRDefault="00310A90" w:rsidP="00D32707">
            <w:pPr>
              <w:pStyle w:val="Table"/>
              <w:rPr>
                <w:ins w:id="491" w:author="Sneha Kulkarni" w:date="2018-05-18T19:00:00Z"/>
                <w:rFonts w:ascii="Helvetica-Light" w:eastAsiaTheme="minorEastAsia" w:hAnsi="Helvetica-Light"/>
                <w:sz w:val="20"/>
                <w:szCs w:val="20"/>
                <w:highlight w:val="yellow"/>
                <w:lang w:eastAsia="zh-HK"/>
              </w:rPr>
            </w:pPr>
          </w:p>
        </w:tc>
      </w:tr>
      <w:tr w:rsidR="00DA15EF" w14:paraId="132E4C8F" w14:textId="77777777" w:rsidTr="0084740B">
        <w:trPr>
          <w:ins w:id="492" w:author="Anurag Mishra" w:date="2018-05-18T17:56:00Z"/>
        </w:trPr>
        <w:tc>
          <w:tcPr>
            <w:tcW w:w="2441" w:type="dxa"/>
            <w:gridSpan w:val="2"/>
            <w:vAlign w:val="top"/>
          </w:tcPr>
          <w:p w14:paraId="08425CF6" w14:textId="723BD420" w:rsidR="00DA15EF" w:rsidRPr="00B839F7" w:rsidRDefault="00DA15EF" w:rsidP="00DA15EF">
            <w:pPr>
              <w:pStyle w:val="Table"/>
              <w:jc w:val="right"/>
              <w:rPr>
                <w:ins w:id="493" w:author="Anurag Mishra" w:date="2018-05-18T17:56:00Z"/>
                <w:rFonts w:ascii="Helvetica-Light" w:eastAsiaTheme="minorEastAsia" w:hAnsi="Helvetica-Light"/>
                <w:b/>
                <w:sz w:val="20"/>
                <w:szCs w:val="20"/>
                <w:highlight w:val="yellow"/>
                <w:lang w:val="en-US" w:eastAsia="zh-HK"/>
              </w:rPr>
            </w:pPr>
            <w:ins w:id="494" w:author="Anurag Mishra" w:date="2018-05-18T17:56:00Z">
              <w:r w:rsidRPr="00B839F7">
                <w:rPr>
                  <w:rFonts w:ascii="Helvetica-Light" w:eastAsiaTheme="minorEastAsia" w:hAnsi="Helvetica-Light"/>
                  <w:b/>
                  <w:sz w:val="20"/>
                  <w:szCs w:val="20"/>
                  <w:highlight w:val="yellow"/>
                  <w:lang w:val="en-US" w:eastAsia="zh-HK"/>
                </w:rPr>
                <w:t>Total</w:t>
              </w:r>
            </w:ins>
          </w:p>
        </w:tc>
        <w:tc>
          <w:tcPr>
            <w:tcW w:w="2065" w:type="dxa"/>
          </w:tcPr>
          <w:p w14:paraId="74F4F738" w14:textId="7AECFEBE" w:rsidR="00DA15EF" w:rsidRPr="00B839F7" w:rsidRDefault="00DA15EF" w:rsidP="00D32707">
            <w:pPr>
              <w:pStyle w:val="Table"/>
              <w:rPr>
                <w:ins w:id="495" w:author="Anurag Mishra" w:date="2018-05-18T17:56:00Z"/>
                <w:rFonts w:ascii="Helvetica-Light" w:eastAsiaTheme="minorEastAsia" w:hAnsi="Helvetica-Light"/>
                <w:b/>
                <w:sz w:val="20"/>
                <w:szCs w:val="20"/>
                <w:highlight w:val="yellow"/>
                <w:lang w:val="en-US" w:eastAsia="zh-HK"/>
              </w:rPr>
            </w:pPr>
            <w:ins w:id="496" w:author="Anurag Mishra" w:date="2018-05-18T17:57:00Z">
              <w:r w:rsidRPr="00B839F7">
                <w:rPr>
                  <w:rFonts w:ascii="Helvetica-Light" w:eastAsiaTheme="minorEastAsia" w:hAnsi="Helvetica-Light"/>
                  <w:b/>
                  <w:sz w:val="20"/>
                  <w:szCs w:val="20"/>
                  <w:highlight w:val="yellow"/>
                  <w:lang w:val="en-US" w:eastAsia="zh-HK"/>
                </w:rPr>
                <w:t>13</w:t>
              </w:r>
            </w:ins>
            <w:ins w:id="497" w:author="Sneha Kulkarni" w:date="2018-05-18T22:01:00Z">
              <w:r w:rsidRPr="00B839F7">
                <w:rPr>
                  <w:rFonts w:ascii="Helvetica-Light" w:eastAsiaTheme="minorEastAsia" w:hAnsi="Helvetica-Light"/>
                  <w:b/>
                  <w:sz w:val="20"/>
                  <w:szCs w:val="20"/>
                  <w:highlight w:val="yellow"/>
                  <w:lang w:val="en-US" w:eastAsia="zh-HK"/>
                </w:rPr>
                <w:t xml:space="preserve"> weeks</w:t>
              </w:r>
            </w:ins>
          </w:p>
        </w:tc>
        <w:tc>
          <w:tcPr>
            <w:tcW w:w="2255" w:type="dxa"/>
          </w:tcPr>
          <w:p w14:paraId="74BD25D6" w14:textId="02C18813" w:rsidR="00DA15EF" w:rsidRPr="00DA15EF" w:rsidRDefault="00DA15EF" w:rsidP="00D32707">
            <w:pPr>
              <w:pStyle w:val="Table"/>
              <w:rPr>
                <w:ins w:id="498" w:author="Anurag Mishra" w:date="2018-05-18T17:56:00Z"/>
                <w:rFonts w:ascii="Helvetica-Light" w:eastAsiaTheme="minorEastAsia" w:hAnsi="Helvetica-Light"/>
                <w:b/>
                <w:sz w:val="20"/>
                <w:szCs w:val="20"/>
                <w:lang w:val="en-US" w:eastAsia="zh-HK"/>
              </w:rPr>
            </w:pPr>
            <w:ins w:id="499" w:author="Anurag Mishra" w:date="2018-05-18T17:57:00Z">
              <w:r w:rsidRPr="00B839F7">
                <w:rPr>
                  <w:rFonts w:ascii="Helvetica-Light" w:eastAsiaTheme="minorEastAsia" w:hAnsi="Helvetica-Light"/>
                  <w:b/>
                  <w:sz w:val="20"/>
                  <w:szCs w:val="20"/>
                  <w:highlight w:val="yellow"/>
                  <w:lang w:val="en-US" w:eastAsia="zh-HK"/>
                </w:rPr>
                <w:t>9</w:t>
              </w:r>
            </w:ins>
            <w:ins w:id="500" w:author="Sneha Kulkarni" w:date="2018-05-18T22:00:00Z">
              <w:r w:rsidRPr="00B839F7">
                <w:rPr>
                  <w:rFonts w:ascii="Helvetica-Light" w:eastAsiaTheme="minorEastAsia" w:hAnsi="Helvetica-Light"/>
                  <w:b/>
                  <w:sz w:val="20"/>
                  <w:szCs w:val="20"/>
                  <w:highlight w:val="yellow"/>
                  <w:lang w:val="en-US" w:eastAsia="zh-HK"/>
                </w:rPr>
                <w:t xml:space="preserve"> </w:t>
              </w:r>
              <w:commentRangeStart w:id="501"/>
              <w:r w:rsidRPr="00B839F7">
                <w:rPr>
                  <w:rFonts w:ascii="Helvetica-Light" w:eastAsiaTheme="minorEastAsia" w:hAnsi="Helvetica-Light"/>
                  <w:b/>
                  <w:sz w:val="20"/>
                  <w:szCs w:val="20"/>
                  <w:highlight w:val="yellow"/>
                  <w:lang w:val="en-US" w:eastAsia="zh-HK"/>
                </w:rPr>
                <w:t>weeks</w:t>
              </w:r>
            </w:ins>
            <w:commentRangeEnd w:id="501"/>
            <w:r w:rsidR="00B839F7">
              <w:rPr>
                <w:rStyle w:val="CommentReference"/>
                <w:rFonts w:ascii="Helvetica-Light" w:eastAsia="PMingLiU" w:hAnsi="Helvetica-Light" w:cs="Times New Roman"/>
                <w:bCs w:val="0"/>
              </w:rPr>
              <w:commentReference w:id="501"/>
            </w:r>
          </w:p>
        </w:tc>
        <w:tc>
          <w:tcPr>
            <w:tcW w:w="2340" w:type="dxa"/>
          </w:tcPr>
          <w:p w14:paraId="176184BF" w14:textId="77777777" w:rsidR="00DA15EF" w:rsidRPr="00D5186E" w:rsidRDefault="00DA15EF" w:rsidP="00D32707">
            <w:pPr>
              <w:pStyle w:val="Table"/>
              <w:rPr>
                <w:ins w:id="502" w:author="Anurag Mishra" w:date="2018-05-18T17:56:00Z"/>
                <w:rFonts w:ascii="Helvetica-Light" w:eastAsiaTheme="minorEastAsia" w:hAnsi="Helvetica-Light"/>
                <w:sz w:val="20"/>
                <w:szCs w:val="20"/>
                <w:lang w:eastAsia="zh-HK"/>
              </w:rPr>
            </w:pPr>
          </w:p>
        </w:tc>
      </w:tr>
    </w:tbl>
    <w:p w14:paraId="242432FF" w14:textId="0BCA66B7" w:rsidR="00F4435E" w:rsidDel="0055537C" w:rsidRDefault="00F4435E" w:rsidP="00310A90">
      <w:pPr>
        <w:spacing w:after="240"/>
        <w:ind w:leftChars="0" w:left="0"/>
        <w:jc w:val="both"/>
        <w:rPr>
          <w:del w:id="503" w:author="Sneha Kulkarni" w:date="2018-05-18T18:25:00Z"/>
          <w:lang w:val="en-US"/>
        </w:rPr>
      </w:pPr>
    </w:p>
    <w:p w14:paraId="0FB98C12" w14:textId="77777777" w:rsidR="0055537C" w:rsidRDefault="0055537C" w:rsidP="00310A90">
      <w:pPr>
        <w:spacing w:after="240"/>
        <w:ind w:leftChars="0" w:left="0"/>
        <w:jc w:val="both"/>
        <w:rPr>
          <w:ins w:id="504" w:author="Anurag Mishra" w:date="2018-05-18T18:01:00Z"/>
          <w:lang w:val="en-US"/>
        </w:rPr>
      </w:pPr>
    </w:p>
    <w:p w14:paraId="2F203E62" w14:textId="093CC076" w:rsidR="0055537C" w:rsidDel="00B839F7" w:rsidRDefault="0055537C" w:rsidP="00D41BE7">
      <w:pPr>
        <w:spacing w:after="240"/>
        <w:ind w:left="708"/>
        <w:jc w:val="both"/>
        <w:rPr>
          <w:del w:id="505" w:author="Sneha Kulkarni" w:date="2018-05-18T20:43:00Z"/>
          <w:lang w:val="en-US"/>
        </w:rPr>
      </w:pPr>
      <w:ins w:id="506" w:author="Anurag Mishra" w:date="2018-05-18T18:01:00Z">
        <w:r w:rsidRPr="00B839F7">
          <w:rPr>
            <w:highlight w:val="yellow"/>
            <w:lang w:val="en-US"/>
          </w:rPr>
          <w:t xml:space="preserve">One additional </w:t>
        </w:r>
        <w:r w:rsidRPr="00B839F7">
          <w:rPr>
            <w:highlight w:val="yellow"/>
          </w:rPr>
          <w:t>week</w:t>
        </w:r>
        <w:r w:rsidRPr="00B839F7">
          <w:rPr>
            <w:highlight w:val="yellow"/>
            <w:lang w:val="en-US"/>
          </w:rPr>
          <w:t xml:space="preserve"> (beyond estimated 9 weeks) may be considered as buffer. </w:t>
        </w:r>
        <w:r w:rsidRPr="00B839F7">
          <w:rPr>
            <w:highlight w:val="yellow"/>
          </w:rPr>
          <w:t xml:space="preserve">As per tentative schedule provided by TechnipFMC Studies are planned to be performed from June to September2018. </w:t>
        </w:r>
        <w:r w:rsidRPr="00B839F7">
          <w:rPr>
            <w:highlight w:val="yellow"/>
            <w:lang w:val="en-US"/>
          </w:rPr>
          <w:t xml:space="preserve">As per our estimate, it may be possible to schedule the Utilities section as well before the </w:t>
        </w:r>
        <w:r w:rsidRPr="00B839F7">
          <w:rPr>
            <w:highlight w:val="yellow"/>
          </w:rPr>
          <w:t>break</w:t>
        </w:r>
        <w:r w:rsidRPr="00B839F7">
          <w:rPr>
            <w:highlight w:val="yellow"/>
            <w:lang w:val="en-US"/>
          </w:rPr>
          <w:t xml:space="preserve"> in August.</w:t>
        </w:r>
      </w:ins>
    </w:p>
    <w:p w14:paraId="7AB01693" w14:textId="77777777" w:rsidR="00B839F7" w:rsidRDefault="00B839F7" w:rsidP="00D41BE7">
      <w:pPr>
        <w:ind w:left="708"/>
        <w:jc w:val="both"/>
        <w:rPr>
          <w:ins w:id="507" w:author="Vincentius Mario PURNAMA" w:date="2020-08-25T19:39:00Z"/>
          <w:lang w:val="en-US"/>
        </w:rPr>
      </w:pPr>
    </w:p>
    <w:p w14:paraId="5C3F4F80" w14:textId="505F0FF2" w:rsidR="0055537C" w:rsidDel="00B839F7" w:rsidRDefault="0055537C" w:rsidP="00D41BE7">
      <w:pPr>
        <w:spacing w:after="240"/>
        <w:ind w:left="708"/>
        <w:jc w:val="both"/>
        <w:rPr>
          <w:del w:id="508" w:author="Sneha Kulkarni" w:date="2018-05-18T20:43:00Z"/>
          <w:lang w:val="en-US"/>
        </w:rPr>
      </w:pPr>
    </w:p>
    <w:p w14:paraId="69F38B35" w14:textId="77777777" w:rsidR="00B839F7" w:rsidRDefault="00B839F7" w:rsidP="00D41BE7">
      <w:pPr>
        <w:spacing w:after="240"/>
        <w:ind w:left="708"/>
        <w:jc w:val="both"/>
        <w:rPr>
          <w:ins w:id="509" w:author="Vincentius Mario PURNAMA" w:date="2020-08-25T19:40:00Z"/>
          <w:lang w:val="en-US"/>
        </w:rPr>
      </w:pPr>
    </w:p>
    <w:p w14:paraId="69267D0F" w14:textId="77D13230" w:rsidR="00510A7B" w:rsidRDefault="00B839F7" w:rsidP="00D41BE7">
      <w:pPr>
        <w:spacing w:after="240"/>
        <w:ind w:left="708"/>
        <w:jc w:val="both"/>
        <w:rPr>
          <w:ins w:id="510" w:author="Vincentius Mario PURNAMA" w:date="2020-08-25T19:44:00Z"/>
        </w:rPr>
      </w:pPr>
      <w:bookmarkStart w:id="511" w:name="OLE_LINK56"/>
      <w:bookmarkStart w:id="512" w:name="OLE_LINK57"/>
      <w:ins w:id="513" w:author="Vincentius Mario PURNAMA" w:date="2020-08-25T19:40:00Z">
        <w:r>
          <w:t>IRESC primarily prefers to conduct the HAZOP and LOPA studies in videoconference under stringe</w:t>
        </w:r>
      </w:ins>
      <w:ins w:id="514" w:author="Vincentius Mario PURNAMA" w:date="2020-08-25T19:41:00Z">
        <w:r>
          <w:t xml:space="preserve">nt requirements from Covid-19 issues. </w:t>
        </w:r>
        <w:r w:rsidRPr="00B839F7">
          <w:t>In order to fit the timeframe available into overall project schedule, parallel teams may be arranged if required.</w:t>
        </w:r>
      </w:ins>
      <w:del w:id="515" w:author="Sneha Kulkarni" w:date="2018-05-18T18:25:00Z">
        <w:r w:rsidR="00510A7B" w:rsidDel="00905DEA">
          <w:br w:type="page"/>
        </w:r>
      </w:del>
    </w:p>
    <w:p w14:paraId="2F7F5FFD" w14:textId="44922CD3" w:rsidR="00B839F7" w:rsidRDefault="00B839F7" w:rsidP="00D41BE7">
      <w:pPr>
        <w:spacing w:after="240"/>
        <w:ind w:left="708"/>
        <w:jc w:val="both"/>
        <w:rPr>
          <w:ins w:id="516" w:author="Vincentius Mario PURNAMA" w:date="2020-08-25T19:44:00Z"/>
        </w:rPr>
      </w:pPr>
    </w:p>
    <w:p w14:paraId="33525C80" w14:textId="0E60AA8F" w:rsidR="00B839F7" w:rsidRDefault="00B839F7" w:rsidP="00D41BE7">
      <w:pPr>
        <w:spacing w:after="240"/>
        <w:ind w:left="708"/>
        <w:jc w:val="both"/>
        <w:rPr>
          <w:ins w:id="517" w:author="Vincentius Mario PURNAMA" w:date="2020-08-25T19:44:00Z"/>
          <w:lang w:val="en-US"/>
        </w:rPr>
      </w:pPr>
      <w:ins w:id="518" w:author="Vincentius Mario PURNAMA" w:date="2020-08-25T19:44:00Z">
        <w:r w:rsidRPr="00B839F7">
          <w:rPr>
            <w:lang w:val="en-US"/>
          </w:rPr>
          <w:t>HAZOP schedule will be agreed with Owner and a daily HAZOP Sessions schedule by unit will be provided to Owner for their arrangements in duly advance (two weeks’ notice as a minimum).</w:t>
        </w:r>
      </w:ins>
    </w:p>
    <w:p w14:paraId="0EBF0447" w14:textId="7E95314E" w:rsidR="00B839F7" w:rsidRDefault="00B839F7" w:rsidP="00F101BE">
      <w:pPr>
        <w:spacing w:after="240"/>
        <w:ind w:leftChars="0" w:left="0"/>
        <w:jc w:val="both"/>
        <w:rPr>
          <w:ins w:id="519" w:author="Vincentius Mario PURNAMA" w:date="2020-08-25T19:45:00Z"/>
          <w:lang w:val="en-US"/>
        </w:rPr>
      </w:pPr>
    </w:p>
    <w:p w14:paraId="3C917B24" w14:textId="7DE297DB" w:rsidR="00B839F7" w:rsidRPr="00B839F7" w:rsidRDefault="00AD5FAE" w:rsidP="00D41BE7">
      <w:pPr>
        <w:spacing w:after="240"/>
        <w:ind w:left="708"/>
        <w:jc w:val="both"/>
        <w:rPr>
          <w:lang w:val="en-US"/>
        </w:rPr>
      </w:pPr>
      <w:ins w:id="520" w:author="Vincentius Mario PURNAMA" w:date="2020-08-25T19:48:00Z">
        <w:r>
          <w:rPr>
            <w:lang w:val="en-US"/>
          </w:rPr>
          <w:t>As requeste</w:t>
        </w:r>
      </w:ins>
      <w:ins w:id="521" w:author="Vincentius Mario PURNAMA" w:date="2020-08-25T19:49:00Z">
        <w:r>
          <w:rPr>
            <w:lang w:val="en-US"/>
          </w:rPr>
          <w:t>d, the HAZOP and LOPA studies will begin on 1</w:t>
        </w:r>
        <w:r w:rsidRPr="00AD5FAE">
          <w:rPr>
            <w:vertAlign w:val="superscript"/>
            <w:lang w:val="en-US"/>
          </w:rPr>
          <w:t>st</w:t>
        </w:r>
        <w:r>
          <w:rPr>
            <w:lang w:val="en-US"/>
          </w:rPr>
          <w:t xml:space="preserve"> of October 2020 and should not extend beyond 4</w:t>
        </w:r>
        <w:r w:rsidRPr="00AD5FAE">
          <w:rPr>
            <w:vertAlign w:val="superscript"/>
            <w:lang w:val="en-US"/>
          </w:rPr>
          <w:t>th</w:t>
        </w:r>
        <w:r>
          <w:rPr>
            <w:lang w:val="en-US"/>
          </w:rPr>
          <w:t xml:space="preserve"> of November 2020</w:t>
        </w:r>
      </w:ins>
      <w:ins w:id="522" w:author="Vincentius Mario PURNAMA" w:date="2020-08-25T19:51:00Z">
        <w:r>
          <w:rPr>
            <w:lang w:val="en-US"/>
          </w:rPr>
          <w:t>.</w:t>
        </w:r>
      </w:ins>
    </w:p>
    <w:bookmarkEnd w:id="511"/>
    <w:bookmarkEnd w:id="512"/>
    <w:p w14:paraId="43568F90" w14:textId="598F2163" w:rsidR="00510A7B" w:rsidRPr="00905DEA" w:rsidDel="0089040E" w:rsidRDefault="00510A7B" w:rsidP="00510A7B">
      <w:pPr>
        <w:pStyle w:val="Heading1"/>
        <w:ind w:left="709" w:hanging="709"/>
        <w:jc w:val="both"/>
        <w:rPr>
          <w:moveFrom w:id="523" w:author="Sneha Kulkarni" w:date="2018-05-18T18:20:00Z"/>
        </w:rPr>
      </w:pPr>
      <w:moveFromRangeStart w:id="524" w:author="Sneha Kulkarni" w:date="2018-05-18T18:20:00Z" w:name="move514430931"/>
      <w:moveFrom w:id="525" w:author="Sneha Kulkarni" w:date="2018-05-18T18:20:00Z">
        <w:r w:rsidRPr="00905DEA" w:rsidDel="0089040E">
          <w:t>Introducing IRESC</w:t>
        </w:r>
      </w:moveFrom>
    </w:p>
    <w:p w14:paraId="3FC8D1A2" w14:textId="2E7EAF27" w:rsidR="00510A7B" w:rsidRPr="00905DEA" w:rsidDel="0089040E" w:rsidRDefault="00510A7B" w:rsidP="00510A7B">
      <w:pPr>
        <w:ind w:left="708"/>
        <w:jc w:val="both"/>
        <w:rPr>
          <w:moveFrom w:id="526" w:author="Sneha Kulkarni" w:date="2018-05-18T18:20:00Z"/>
          <w:color w:val="AE1828"/>
        </w:rPr>
      </w:pPr>
      <w:moveFrom w:id="527" w:author="Sneha Kulkarni" w:date="2018-05-18T18:20:00Z">
        <w:r w:rsidRPr="00905DEA" w:rsidDel="0089040E">
          <w:rPr>
            <w:color w:val="AE1828"/>
          </w:rPr>
          <w:t>IRESC is an independent professionally managed organisation providing impartial advice and solutions to clients. We work closely with clients to understand key issues and provide fit-for purpose analyses for managing risks, environment and safety concerns as well as maximising value for our clients’ business. Our focus is on technical quality and responsiveness to clients.</w:t>
        </w:r>
      </w:moveFrom>
    </w:p>
    <w:p w14:paraId="161F132A" w14:textId="4D1235CC" w:rsidR="00510A7B" w:rsidRPr="00905DEA" w:rsidDel="0089040E" w:rsidRDefault="00510A7B" w:rsidP="00510A7B">
      <w:pPr>
        <w:ind w:left="708"/>
        <w:rPr>
          <w:moveFrom w:id="528" w:author="Sneha Kulkarni" w:date="2018-05-18T18:20:00Z"/>
          <w:color w:val="AE1828"/>
        </w:rPr>
      </w:pPr>
    </w:p>
    <w:p w14:paraId="412EE788" w14:textId="502CFCC6" w:rsidR="00510A7B" w:rsidRPr="00905DEA" w:rsidDel="0089040E" w:rsidRDefault="00510A7B" w:rsidP="00510A7B">
      <w:pPr>
        <w:ind w:left="708"/>
        <w:jc w:val="both"/>
        <w:rPr>
          <w:moveFrom w:id="529" w:author="Sneha Kulkarni" w:date="2018-05-18T18:20:00Z"/>
          <w:color w:val="AE1828"/>
        </w:rPr>
      </w:pPr>
      <w:moveFrom w:id="530" w:author="Sneha Kulkarni" w:date="2018-05-18T18:20:00Z">
        <w:r w:rsidRPr="00905DEA" w:rsidDel="0089040E">
          <w:rPr>
            <w:color w:val="AE1828"/>
          </w:rPr>
          <w:t xml:space="preserve">IRESC has established itself as one of the leading consultancy firms in the field of process safety, risk, reliability and environmental studies for both upstream and downstream Oil &amp; Gas facilities. We currently have a highly qualified, multi-disciplinary team of about 40 personnel based in Hong Kong, Singapore, New Delhi, Houston and Brisbane. Our team has acquired well-established reputation with most of our clients based on the quality, commitment and the support we provide while delivering our services. IRESC is a registered QRA consultancy firm with National Environment Agency (NEA), Government of Singapore. </w:t>
        </w:r>
      </w:moveFrom>
    </w:p>
    <w:p w14:paraId="3F752BDE" w14:textId="68EA148A" w:rsidR="00510A7B" w:rsidRPr="00905DEA" w:rsidDel="0089040E" w:rsidRDefault="00510A7B" w:rsidP="00510A7B">
      <w:pPr>
        <w:ind w:left="708"/>
        <w:jc w:val="both"/>
        <w:rPr>
          <w:moveFrom w:id="531" w:author="Sneha Kulkarni" w:date="2018-05-18T18:20:00Z"/>
          <w:color w:val="AE1828"/>
        </w:rPr>
      </w:pPr>
    </w:p>
    <w:p w14:paraId="0D20A6DD" w14:textId="0FE33F82" w:rsidR="00510A7B" w:rsidRPr="00905DEA" w:rsidDel="0089040E" w:rsidRDefault="00510A7B" w:rsidP="00510A7B">
      <w:pPr>
        <w:ind w:left="708"/>
        <w:jc w:val="both"/>
        <w:rPr>
          <w:moveFrom w:id="532" w:author="Sneha Kulkarni" w:date="2018-05-18T18:20:00Z"/>
          <w:color w:val="AE1828"/>
        </w:rPr>
      </w:pPr>
      <w:moveFrom w:id="533" w:author="Sneha Kulkarni" w:date="2018-05-18T18:20:00Z">
        <w:r w:rsidRPr="00905DEA" w:rsidDel="0089040E">
          <w:rPr>
            <w:color w:val="AE1828"/>
          </w:rPr>
          <w:t>We actively support various Owners/Operators, Engineering Procurement and Construction (EPC) and Front End Engineering Design (FEED) contractors for executing projects. Our list of Clients include SLNG, SRC, Shell, Saudi Aramco, BP, TOTAL, PETRONAS, PTT, amongst others.</w:t>
        </w:r>
      </w:moveFrom>
    </w:p>
    <w:p w14:paraId="0AA0B20B" w14:textId="33FAF385" w:rsidR="00510A7B" w:rsidRPr="00905DEA" w:rsidDel="0089040E" w:rsidRDefault="00510A7B" w:rsidP="00510A7B">
      <w:pPr>
        <w:pStyle w:val="CaptionIRESC"/>
        <w:keepNext/>
        <w:spacing w:after="0" w:line="240" w:lineRule="auto"/>
        <w:ind w:left="708"/>
        <w:rPr>
          <w:moveFrom w:id="534" w:author="Sneha Kulkarni" w:date="2018-05-18T18:20:00Z"/>
          <w:color w:val="AE1828"/>
        </w:rPr>
      </w:pPr>
      <w:moveFrom w:id="535" w:author="Sneha Kulkarni" w:date="2018-05-18T18:20:00Z">
        <w:r w:rsidRPr="00905DEA" w:rsidDel="0089040E">
          <w:rPr>
            <w:color w:val="AE1828"/>
          </w:rPr>
          <w:t xml:space="preserve">Figure </w:t>
        </w:r>
        <w:r w:rsidRPr="00905DEA" w:rsidDel="0089040E">
          <w:rPr>
            <w:b w:val="0"/>
            <w:color w:val="AE1828"/>
          </w:rPr>
          <w:fldChar w:fldCharType="begin"/>
        </w:r>
        <w:r w:rsidRPr="00905DEA" w:rsidDel="0089040E">
          <w:rPr>
            <w:color w:val="AE1828"/>
          </w:rPr>
          <w:instrText xml:space="preserve"> STYLEREF  "Heading 1,Lv1 (IRESC)" \n  \* MERGEFORMAT </w:instrText>
        </w:r>
        <w:r w:rsidRPr="00905DEA" w:rsidDel="0089040E">
          <w:rPr>
            <w:b w:val="0"/>
            <w:color w:val="AE1828"/>
          </w:rPr>
          <w:fldChar w:fldCharType="separate"/>
        </w:r>
        <w:r w:rsidRPr="00905DEA" w:rsidDel="0089040E">
          <w:rPr>
            <w:color w:val="AE1828"/>
          </w:rPr>
          <w:t>5</w:t>
        </w:r>
        <w:r w:rsidRPr="00905DEA" w:rsidDel="0089040E">
          <w:rPr>
            <w:b w:val="0"/>
            <w:color w:val="AE1828"/>
          </w:rPr>
          <w:fldChar w:fldCharType="end"/>
        </w:r>
        <w:r w:rsidRPr="00905DEA" w:rsidDel="0089040E">
          <w:rPr>
            <w:color w:val="AE1828"/>
          </w:rPr>
          <w:t>.</w:t>
        </w:r>
        <w:r w:rsidRPr="00905DEA" w:rsidDel="0089040E">
          <w:rPr>
            <w:b w:val="0"/>
            <w:color w:val="AE1828"/>
          </w:rPr>
          <w:fldChar w:fldCharType="begin"/>
        </w:r>
        <w:r w:rsidRPr="00905DEA" w:rsidDel="0089040E">
          <w:rPr>
            <w:color w:val="AE1828"/>
          </w:rPr>
          <w:instrText xml:space="preserve"> SEQ Figure \* ARABIC \s 1 \* MERGEFORMAT </w:instrText>
        </w:r>
        <w:r w:rsidRPr="00905DEA" w:rsidDel="0089040E">
          <w:rPr>
            <w:b w:val="0"/>
            <w:color w:val="AE1828"/>
          </w:rPr>
          <w:fldChar w:fldCharType="separate"/>
        </w:r>
        <w:r w:rsidRPr="00905DEA" w:rsidDel="0089040E">
          <w:rPr>
            <w:color w:val="AE1828"/>
          </w:rPr>
          <w:t>1</w:t>
        </w:r>
        <w:r w:rsidRPr="00905DEA" w:rsidDel="0089040E">
          <w:rPr>
            <w:b w:val="0"/>
            <w:color w:val="AE1828"/>
          </w:rPr>
          <w:fldChar w:fldCharType="end"/>
        </w:r>
        <w:r w:rsidRPr="00905DEA" w:rsidDel="0089040E">
          <w:rPr>
            <w:color w:val="AE1828"/>
          </w:rPr>
          <w:t xml:space="preserve"> IRESC Locations</w:t>
        </w:r>
      </w:moveFrom>
    </w:p>
    <w:p w14:paraId="695C39D0" w14:textId="3D5D075D" w:rsidR="000F7D37" w:rsidRPr="00905DEA" w:rsidDel="0089040E" w:rsidRDefault="000F7D37" w:rsidP="00510A7B">
      <w:pPr>
        <w:ind w:left="708"/>
        <w:jc w:val="both"/>
        <w:rPr>
          <w:moveFrom w:id="536" w:author="Sneha Kulkarni" w:date="2018-05-18T18:20:00Z"/>
          <w:color w:val="AE1828"/>
        </w:rPr>
      </w:pPr>
    </w:p>
    <w:p w14:paraId="1222C5DE" w14:textId="34F050A7" w:rsidR="000F7D37" w:rsidRPr="00905DEA" w:rsidDel="0089040E" w:rsidRDefault="000F7D37" w:rsidP="00510A7B">
      <w:pPr>
        <w:ind w:left="708"/>
        <w:jc w:val="both"/>
        <w:rPr>
          <w:moveFrom w:id="537" w:author="Sneha Kulkarni" w:date="2018-05-18T18:20:00Z"/>
          <w:color w:val="AE1828"/>
        </w:rPr>
      </w:pPr>
    </w:p>
    <w:p w14:paraId="5B0D9F4D" w14:textId="0252F6A8" w:rsidR="000F7D37" w:rsidRPr="00905DEA" w:rsidDel="0089040E" w:rsidRDefault="000F7D37" w:rsidP="00510A7B">
      <w:pPr>
        <w:ind w:left="708"/>
        <w:jc w:val="both"/>
        <w:rPr>
          <w:moveFrom w:id="538" w:author="Sneha Kulkarni" w:date="2018-05-18T18:20:00Z"/>
          <w:color w:val="AE1828"/>
        </w:rPr>
      </w:pPr>
    </w:p>
    <w:p w14:paraId="34A53C04" w14:textId="43CD324B" w:rsidR="000F7D37" w:rsidRPr="00905DEA" w:rsidDel="0089040E" w:rsidRDefault="000F7D37" w:rsidP="00510A7B">
      <w:pPr>
        <w:ind w:left="708"/>
        <w:jc w:val="both"/>
        <w:rPr>
          <w:moveFrom w:id="539" w:author="Sneha Kulkarni" w:date="2018-05-18T18:20:00Z"/>
          <w:color w:val="AE1828"/>
        </w:rPr>
      </w:pPr>
    </w:p>
    <w:p w14:paraId="41FC46A3" w14:textId="320F47FB" w:rsidR="000F7D37" w:rsidRPr="00905DEA" w:rsidDel="0089040E" w:rsidRDefault="000F7D37" w:rsidP="00510A7B">
      <w:pPr>
        <w:ind w:left="708"/>
        <w:jc w:val="both"/>
        <w:rPr>
          <w:moveFrom w:id="540" w:author="Sneha Kulkarni" w:date="2018-05-18T18:20:00Z"/>
          <w:color w:val="AE1828"/>
        </w:rPr>
      </w:pPr>
    </w:p>
    <w:p w14:paraId="7100FEA7" w14:textId="09066B64" w:rsidR="00510A7B" w:rsidRPr="00905DEA" w:rsidDel="0089040E" w:rsidRDefault="000F7D37" w:rsidP="00510A7B">
      <w:pPr>
        <w:ind w:left="708"/>
        <w:jc w:val="both"/>
        <w:rPr>
          <w:moveFrom w:id="541" w:author="Sneha Kulkarni" w:date="2018-05-18T18:20:00Z"/>
          <w:color w:val="AE1828"/>
        </w:rPr>
      </w:pPr>
      <w:moveFrom w:id="542" w:author="Sneha Kulkarni" w:date="2018-05-18T18:20:00Z">
        <w:r w:rsidRPr="00905DEA" w:rsidDel="0089040E">
          <w:rPr>
            <w:noProof/>
            <w:color w:val="AE1828"/>
            <w:lang w:val="en-US"/>
          </w:rPr>
          <w:drawing>
            <wp:anchor distT="0" distB="0" distL="114300" distR="114300" simplePos="0" relativeHeight="251657728" behindDoc="0" locked="0" layoutInCell="1" allowOverlap="1" wp14:anchorId="6E26531F" wp14:editId="099662E2">
              <wp:simplePos x="0" y="0"/>
              <wp:positionH relativeFrom="margin">
                <wp:posOffset>443865</wp:posOffset>
              </wp:positionH>
              <wp:positionV relativeFrom="margin">
                <wp:posOffset>4150360</wp:posOffset>
              </wp:positionV>
              <wp:extent cx="5711552" cy="2967487"/>
              <wp:effectExtent l="0" t="0" r="3810" b="444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1552" cy="2967487"/>
                      </a:xfrm>
                      <a:prstGeom prst="rect">
                        <a:avLst/>
                      </a:prstGeom>
                      <a:noFill/>
                      <a:ln>
                        <a:noFill/>
                      </a:ln>
                    </pic:spPr>
                  </pic:pic>
                </a:graphicData>
              </a:graphic>
              <wp14:sizeRelH relativeFrom="margin">
                <wp14:pctWidth>0</wp14:pctWidth>
              </wp14:sizeRelH>
              <wp14:sizeRelV relativeFrom="margin">
                <wp14:pctHeight>0</wp14:pctHeight>
              </wp14:sizeRelV>
            </wp:anchor>
          </w:drawing>
        </w:r>
      </w:moveFrom>
    </w:p>
    <w:p w14:paraId="4E36344B" w14:textId="5652801E" w:rsidR="00510A7B" w:rsidRPr="00905DEA" w:rsidDel="0089040E" w:rsidRDefault="00510A7B" w:rsidP="00510A7B">
      <w:pPr>
        <w:ind w:left="708"/>
        <w:jc w:val="both"/>
        <w:rPr>
          <w:moveFrom w:id="543" w:author="Sneha Kulkarni" w:date="2018-05-18T18:20:00Z"/>
          <w:color w:val="AE1828"/>
        </w:rPr>
      </w:pPr>
    </w:p>
    <w:p w14:paraId="1081032E" w14:textId="3609DFDB" w:rsidR="00510A7B" w:rsidRPr="00905DEA" w:rsidDel="0089040E" w:rsidRDefault="00510A7B" w:rsidP="00510A7B">
      <w:pPr>
        <w:ind w:left="708"/>
        <w:jc w:val="both"/>
        <w:rPr>
          <w:moveFrom w:id="544" w:author="Sneha Kulkarni" w:date="2018-05-18T18:20:00Z"/>
          <w:color w:val="AE1828"/>
        </w:rPr>
      </w:pPr>
    </w:p>
    <w:p w14:paraId="4063BEB2" w14:textId="33DDB00C" w:rsidR="00510A7B" w:rsidRPr="00905DEA" w:rsidDel="0089040E" w:rsidRDefault="00510A7B" w:rsidP="00510A7B">
      <w:pPr>
        <w:ind w:left="708"/>
        <w:jc w:val="both"/>
        <w:rPr>
          <w:moveFrom w:id="545" w:author="Sneha Kulkarni" w:date="2018-05-18T18:20:00Z"/>
          <w:color w:val="AE1828"/>
        </w:rPr>
      </w:pPr>
    </w:p>
    <w:p w14:paraId="4D979B57" w14:textId="5AB78DE1" w:rsidR="00510A7B" w:rsidRPr="00905DEA" w:rsidDel="0089040E" w:rsidRDefault="00510A7B" w:rsidP="00510A7B">
      <w:pPr>
        <w:ind w:left="708"/>
        <w:jc w:val="both"/>
        <w:rPr>
          <w:moveFrom w:id="546" w:author="Sneha Kulkarni" w:date="2018-05-18T18:20:00Z"/>
          <w:color w:val="AE1828"/>
        </w:rPr>
      </w:pPr>
    </w:p>
    <w:p w14:paraId="4C2F28EE" w14:textId="4ECAE28E" w:rsidR="00510A7B" w:rsidRPr="00905DEA" w:rsidDel="0089040E" w:rsidRDefault="00510A7B" w:rsidP="00510A7B">
      <w:pPr>
        <w:ind w:left="708"/>
        <w:jc w:val="both"/>
        <w:rPr>
          <w:moveFrom w:id="547" w:author="Sneha Kulkarni" w:date="2018-05-18T18:20:00Z"/>
          <w:color w:val="AE1828"/>
        </w:rPr>
      </w:pPr>
    </w:p>
    <w:p w14:paraId="48420183" w14:textId="5862380D" w:rsidR="00510A7B" w:rsidRPr="00905DEA" w:rsidDel="0089040E" w:rsidRDefault="00510A7B" w:rsidP="00510A7B">
      <w:pPr>
        <w:ind w:left="708"/>
        <w:jc w:val="both"/>
        <w:rPr>
          <w:moveFrom w:id="548" w:author="Sneha Kulkarni" w:date="2018-05-18T18:20:00Z"/>
          <w:color w:val="AE1828"/>
        </w:rPr>
      </w:pPr>
    </w:p>
    <w:p w14:paraId="2740CA45" w14:textId="4B0D3C17" w:rsidR="00510A7B" w:rsidRPr="00905DEA" w:rsidDel="0089040E" w:rsidRDefault="00510A7B" w:rsidP="00510A7B">
      <w:pPr>
        <w:ind w:left="708"/>
        <w:jc w:val="both"/>
        <w:rPr>
          <w:moveFrom w:id="549" w:author="Sneha Kulkarni" w:date="2018-05-18T18:20:00Z"/>
          <w:color w:val="AE1828"/>
        </w:rPr>
      </w:pPr>
    </w:p>
    <w:p w14:paraId="7B9C7E12" w14:textId="55C71160" w:rsidR="00510A7B" w:rsidRPr="00905DEA" w:rsidDel="0089040E" w:rsidRDefault="00510A7B" w:rsidP="00510A7B">
      <w:pPr>
        <w:ind w:left="708"/>
        <w:jc w:val="both"/>
        <w:rPr>
          <w:moveFrom w:id="550" w:author="Sneha Kulkarni" w:date="2018-05-18T18:20:00Z"/>
          <w:color w:val="AE1828"/>
        </w:rPr>
      </w:pPr>
    </w:p>
    <w:p w14:paraId="3D9D83E8" w14:textId="50F2739B" w:rsidR="00510A7B" w:rsidRPr="00905DEA" w:rsidDel="0089040E" w:rsidRDefault="00510A7B" w:rsidP="00510A7B">
      <w:pPr>
        <w:ind w:left="708"/>
        <w:jc w:val="both"/>
        <w:rPr>
          <w:moveFrom w:id="551" w:author="Sneha Kulkarni" w:date="2018-05-18T18:20:00Z"/>
          <w:color w:val="AE1828"/>
        </w:rPr>
      </w:pPr>
    </w:p>
    <w:p w14:paraId="5EDA2F6D" w14:textId="0049D216" w:rsidR="00510A7B" w:rsidRPr="00905DEA" w:rsidDel="0089040E" w:rsidRDefault="00510A7B" w:rsidP="00510A7B">
      <w:pPr>
        <w:ind w:left="708"/>
        <w:jc w:val="both"/>
        <w:rPr>
          <w:moveFrom w:id="552" w:author="Sneha Kulkarni" w:date="2018-05-18T18:20:00Z"/>
          <w:color w:val="AE1828"/>
        </w:rPr>
      </w:pPr>
    </w:p>
    <w:p w14:paraId="1219075B" w14:textId="2B0D4220" w:rsidR="00510A7B" w:rsidRPr="00905DEA" w:rsidDel="0089040E" w:rsidRDefault="00510A7B" w:rsidP="00510A7B">
      <w:pPr>
        <w:ind w:left="708"/>
        <w:jc w:val="both"/>
        <w:rPr>
          <w:moveFrom w:id="553" w:author="Sneha Kulkarni" w:date="2018-05-18T18:20:00Z"/>
          <w:color w:val="AE1828"/>
        </w:rPr>
      </w:pPr>
    </w:p>
    <w:p w14:paraId="78F52045" w14:textId="64145931" w:rsidR="00510A7B" w:rsidRPr="00905DEA" w:rsidDel="0089040E" w:rsidRDefault="00510A7B" w:rsidP="00510A7B">
      <w:pPr>
        <w:pStyle w:val="Heading2"/>
        <w:ind w:left="709" w:hanging="709"/>
        <w:rPr>
          <w:moveFrom w:id="554" w:author="Sneha Kulkarni" w:date="2018-05-18T18:20:00Z"/>
        </w:rPr>
      </w:pPr>
      <w:moveFrom w:id="555" w:author="Sneha Kulkarni" w:date="2018-05-18T18:20:00Z">
        <w:r w:rsidRPr="00905DEA" w:rsidDel="0089040E">
          <w:t>IRESC Services and Capabilities</w:t>
        </w:r>
      </w:moveFrom>
    </w:p>
    <w:p w14:paraId="6EE3F7B7" w14:textId="7BAE9E3D" w:rsidR="00510A7B" w:rsidRPr="00905DEA" w:rsidDel="0089040E" w:rsidRDefault="00510A7B" w:rsidP="00960EB1">
      <w:pPr>
        <w:pStyle w:val="Heading3"/>
        <w:numPr>
          <w:ilvl w:val="2"/>
          <w:numId w:val="13"/>
        </w:numPr>
        <w:ind w:left="720" w:rightChars="0" w:right="539" w:hanging="720"/>
        <w:contextualSpacing w:val="0"/>
        <w:rPr>
          <w:moveFrom w:id="556" w:author="Sneha Kulkarni" w:date="2018-05-18T18:20:00Z"/>
          <w:color w:val="AE1828"/>
        </w:rPr>
      </w:pPr>
      <w:moveFrom w:id="557" w:author="Sneha Kulkarni" w:date="2018-05-18T18:20:00Z">
        <w:r w:rsidRPr="00905DEA" w:rsidDel="0089040E">
          <w:rPr>
            <w:color w:val="AE1828"/>
          </w:rPr>
          <w:t>Process Hazard Analysis Workshop Facilitation</w:t>
        </w:r>
      </w:moveFrom>
    </w:p>
    <w:p w14:paraId="3AA3230A" w14:textId="37AE1875" w:rsidR="00510A7B" w:rsidRPr="00905DEA" w:rsidDel="0089040E" w:rsidRDefault="00510A7B" w:rsidP="00510A7B">
      <w:pPr>
        <w:pStyle w:val="Bullet1IRESC"/>
        <w:ind w:left="1080"/>
        <w:rPr>
          <w:moveFrom w:id="558" w:author="Sneha Kulkarni" w:date="2018-05-18T18:20:00Z"/>
          <w:color w:val="AE1828"/>
        </w:rPr>
      </w:pPr>
      <w:moveFrom w:id="559" w:author="Sneha Kulkarni" w:date="2018-05-18T18:20:00Z">
        <w:r w:rsidRPr="00905DEA" w:rsidDel="0089040E">
          <w:rPr>
            <w:rFonts w:ascii="Helvetica" w:hAnsi="Helvetica"/>
            <w:color w:val="AE1828"/>
          </w:rPr>
          <w:t>Hazard Identification (HAZID) Studies</w:t>
        </w:r>
        <w:r w:rsidRPr="00905DEA" w:rsidDel="0089040E">
          <w:rPr>
            <w:color w:val="AE1828"/>
          </w:rPr>
          <w:t>: HAZID study identifies hazards at a system level, including external factors, and examine the adequacy of mitigation measures. The HAZID study is typically conducted at an early stage of design so that findings can be implemented into the design. Our chairmen have facilitated numerous HAZID studies for various oil &amp; gas industry projects applying operations experience and process safety knowledge thereby ensuring thorough identification of process hazards and related safeguards at early stage of design.</w:t>
        </w:r>
      </w:moveFrom>
    </w:p>
    <w:p w14:paraId="1F83FE57" w14:textId="2CED0690" w:rsidR="00510A7B" w:rsidRPr="00905DEA" w:rsidDel="0089040E" w:rsidRDefault="00510A7B" w:rsidP="00510A7B">
      <w:pPr>
        <w:pStyle w:val="Bullet1IRESC"/>
        <w:numPr>
          <w:ilvl w:val="0"/>
          <w:numId w:val="0"/>
        </w:numPr>
        <w:ind w:left="1066"/>
        <w:rPr>
          <w:moveFrom w:id="560" w:author="Sneha Kulkarni" w:date="2018-05-18T18:20:00Z"/>
          <w:color w:val="AE1828"/>
        </w:rPr>
      </w:pPr>
    </w:p>
    <w:p w14:paraId="25C122ED" w14:textId="16B3F211" w:rsidR="00510A7B" w:rsidRPr="00905DEA" w:rsidDel="0089040E" w:rsidRDefault="00510A7B" w:rsidP="00510A7B">
      <w:pPr>
        <w:pStyle w:val="Bullet1IRESC"/>
        <w:ind w:left="1080"/>
        <w:rPr>
          <w:moveFrom w:id="561" w:author="Sneha Kulkarni" w:date="2018-05-18T18:20:00Z"/>
          <w:color w:val="AE1828"/>
        </w:rPr>
      </w:pPr>
      <w:moveFrom w:id="562" w:author="Sneha Kulkarni" w:date="2018-05-18T18:20:00Z">
        <w:r w:rsidRPr="00905DEA" w:rsidDel="0089040E">
          <w:rPr>
            <w:rFonts w:ascii="Helvetica" w:hAnsi="Helvetica"/>
            <w:color w:val="AE1828"/>
          </w:rPr>
          <w:t>Hazard and Operability Studies (HAZOP)</w:t>
        </w:r>
        <w:r w:rsidRPr="00905DEA" w:rsidDel="0089040E">
          <w:rPr>
            <w:color w:val="AE1828"/>
          </w:rPr>
          <w:t>: The prime objective of a Hazard and Operability (HAZOP) study is to identify the Hazards and Operability issues that could have a significant impact on the design and operation of the plant and/or create risk for personnel/facilities, if there is a process deviation away from the safe operating envelope. HAZOP studies are typically utilized to obtain safer, more efficient and more reliable plants/process facilities. Our chairmen have expert knowledge and extensive experience in process design, process safety and operations, which has enabled them to facilitate systematic/thorough identification and analysis of Hazards and Operability issues during HAZOP workshops for various oil &amp; gas industry projects.</w:t>
        </w:r>
      </w:moveFrom>
    </w:p>
    <w:p w14:paraId="7D65B755" w14:textId="105A2AEE" w:rsidR="00510A7B" w:rsidRPr="00905DEA" w:rsidDel="0089040E" w:rsidRDefault="00510A7B" w:rsidP="00510A7B">
      <w:pPr>
        <w:pStyle w:val="Bullet1IRESC"/>
        <w:numPr>
          <w:ilvl w:val="0"/>
          <w:numId w:val="0"/>
        </w:numPr>
        <w:ind w:left="1065"/>
        <w:rPr>
          <w:moveFrom w:id="563" w:author="Sneha Kulkarni" w:date="2018-05-18T18:20:00Z"/>
          <w:color w:val="AE1828"/>
        </w:rPr>
      </w:pPr>
    </w:p>
    <w:p w14:paraId="423744E5" w14:textId="61C68E0D" w:rsidR="00510A7B" w:rsidRPr="00905DEA" w:rsidDel="0089040E" w:rsidRDefault="00510A7B" w:rsidP="00510A7B">
      <w:pPr>
        <w:pStyle w:val="Bullet1IRESC"/>
        <w:ind w:left="1080"/>
        <w:rPr>
          <w:moveFrom w:id="564" w:author="Sneha Kulkarni" w:date="2018-05-18T18:20:00Z"/>
          <w:color w:val="AE1828"/>
        </w:rPr>
      </w:pPr>
      <w:moveFrom w:id="565" w:author="Sneha Kulkarni" w:date="2018-05-18T18:20:00Z">
        <w:r w:rsidRPr="00905DEA" w:rsidDel="0089040E">
          <w:rPr>
            <w:rFonts w:ascii="Helvetica" w:hAnsi="Helvetica"/>
            <w:color w:val="AE1828"/>
          </w:rPr>
          <w:t>Safety Integrity Level (SIL)/ Instrumented Protective Function (IPF) Classification Studies</w:t>
        </w:r>
        <w:r w:rsidRPr="00905DEA" w:rsidDel="0089040E">
          <w:rPr>
            <w:color w:val="AE1828"/>
          </w:rPr>
          <w:t>: SIL/IPF Classification studies are performed to provide an early indication of whether any protective functions need to be elevated to a safety function with a consequential requirement for a Safety Instrumented System (SIS). The review establishes the required Safety Integrity Level (SIL) for instrument systems based on risk of injury to people, level of potential production loss and level of potential damage to environment. Our chairmen have facilitated numerous SIL/IPF Classification studies applying relevant industry standards/methodology i.e., IEC 61508/ 61511, SHELL DEP.</w:t>
        </w:r>
      </w:moveFrom>
    </w:p>
    <w:p w14:paraId="5D5AD956" w14:textId="19446DF4" w:rsidR="00510A7B" w:rsidRPr="00905DEA" w:rsidDel="0089040E" w:rsidRDefault="00510A7B" w:rsidP="00510A7B">
      <w:pPr>
        <w:pStyle w:val="Bullet1IRESC"/>
        <w:numPr>
          <w:ilvl w:val="0"/>
          <w:numId w:val="0"/>
        </w:numPr>
        <w:ind w:left="1065"/>
        <w:rPr>
          <w:moveFrom w:id="566" w:author="Sneha Kulkarni" w:date="2018-05-18T18:20:00Z"/>
          <w:color w:val="AE1828"/>
        </w:rPr>
      </w:pPr>
    </w:p>
    <w:p w14:paraId="01509169" w14:textId="2E4A79E1" w:rsidR="00510A7B" w:rsidRPr="00905DEA" w:rsidDel="0089040E" w:rsidRDefault="00510A7B" w:rsidP="00510A7B">
      <w:pPr>
        <w:pStyle w:val="Bullet1IRESC"/>
        <w:ind w:left="1080"/>
        <w:rPr>
          <w:moveFrom w:id="567" w:author="Sneha Kulkarni" w:date="2018-05-18T18:20:00Z"/>
          <w:color w:val="AE1828"/>
        </w:rPr>
      </w:pPr>
      <w:moveFrom w:id="568" w:author="Sneha Kulkarni" w:date="2018-05-18T18:20:00Z">
        <w:r w:rsidRPr="00905DEA" w:rsidDel="0089040E">
          <w:rPr>
            <w:rFonts w:ascii="Helvetica" w:hAnsi="Helvetica"/>
            <w:color w:val="AE1828"/>
          </w:rPr>
          <w:t>Layer of Protection Analysis (LOPA</w:t>
        </w:r>
        <w:r w:rsidRPr="00905DEA" w:rsidDel="0089040E">
          <w:rPr>
            <w:color w:val="AE1828"/>
          </w:rPr>
          <w:t>): LOPA methodology is typically considered as a semi-quantitative assessment, where the frequency of initiating events, severity of hazardous scenarios and effectiveness of IPLs will be assigned based on a target frequency as specified in the COMPANY’s Procedure. LOPA is utilised as an alternative means for assigning target SIL values to instrumented safety functions. Our team has an extensive experience in conducting the LOPA study for the various oil &amp; gas industry projects.</w:t>
        </w:r>
      </w:moveFrom>
    </w:p>
    <w:p w14:paraId="0AE72278" w14:textId="7A32872C" w:rsidR="00510A7B" w:rsidRPr="00905DEA" w:rsidDel="0089040E" w:rsidRDefault="00510A7B" w:rsidP="00510A7B">
      <w:pPr>
        <w:spacing w:after="0"/>
        <w:ind w:left="708"/>
        <w:rPr>
          <w:moveFrom w:id="569" w:author="Sneha Kulkarni" w:date="2018-05-18T18:20:00Z"/>
          <w:color w:val="AE1828"/>
        </w:rPr>
      </w:pPr>
    </w:p>
    <w:p w14:paraId="60220758" w14:textId="5DA05D91" w:rsidR="00510A7B" w:rsidRPr="00905DEA" w:rsidDel="0089040E" w:rsidRDefault="00510A7B" w:rsidP="00510A7B">
      <w:pPr>
        <w:pStyle w:val="Bullet1IRESC"/>
        <w:ind w:left="1080"/>
        <w:rPr>
          <w:moveFrom w:id="570" w:author="Sneha Kulkarni" w:date="2018-05-18T18:20:00Z"/>
          <w:color w:val="AE1828"/>
        </w:rPr>
      </w:pPr>
      <w:moveFrom w:id="571" w:author="Sneha Kulkarni" w:date="2018-05-18T18:20:00Z">
        <w:r w:rsidRPr="00905DEA" w:rsidDel="0089040E">
          <w:rPr>
            <w:rFonts w:ascii="Helvetica" w:hAnsi="Helvetica"/>
            <w:color w:val="AE1828"/>
          </w:rPr>
          <w:t>Alarm Management Studies (AMS</w:t>
        </w:r>
        <w:r w:rsidRPr="00905DEA" w:rsidDel="0089040E">
          <w:rPr>
            <w:color w:val="AE1828"/>
          </w:rPr>
          <w:t>): The purpose of AMS is to prioritize the alarms and record the operator response required to bring the process back to a safe state and avoid any potential loss of production, damage to equipment, jeopardize safety of plant personnel or affect the environment. Our team has expert knowledge in providing AMS services and supporting implementation of Alarm Management lifecycle in compliance with the industry standard IEC 62682, ANSI/ISA 18.2, EEMUA 191, SHELL DEP, etc. Our chairmen apply engineering knowledge and operating experience to develop practical, fit-for-purpose solutions for optimizing the alarm system for smooth operation of the facility. Particularly, we help our clients to:</w:t>
        </w:r>
      </w:moveFrom>
    </w:p>
    <w:p w14:paraId="1480B7B1" w14:textId="6587A81C" w:rsidR="00510A7B" w:rsidRPr="00905DEA" w:rsidDel="0089040E" w:rsidRDefault="00510A7B" w:rsidP="00960EB1">
      <w:pPr>
        <w:pStyle w:val="Bullet1IRESC"/>
        <w:numPr>
          <w:ilvl w:val="0"/>
          <w:numId w:val="14"/>
        </w:numPr>
        <w:rPr>
          <w:moveFrom w:id="572" w:author="Sneha Kulkarni" w:date="2018-05-18T18:20:00Z"/>
          <w:color w:val="AE1828"/>
        </w:rPr>
      </w:pPr>
      <w:moveFrom w:id="573" w:author="Sneha Kulkarni" w:date="2018-05-18T18:20:00Z">
        <w:r w:rsidRPr="00905DEA" w:rsidDel="0089040E">
          <w:rPr>
            <w:color w:val="AE1828"/>
          </w:rPr>
          <w:t>Establish work process for Alarm Management System;</w:t>
        </w:r>
      </w:moveFrom>
    </w:p>
    <w:p w14:paraId="2913AEB6" w14:textId="2049392D" w:rsidR="00510A7B" w:rsidRPr="00905DEA" w:rsidDel="0089040E" w:rsidRDefault="00510A7B" w:rsidP="00960EB1">
      <w:pPr>
        <w:pStyle w:val="Bullet1IRESC"/>
        <w:numPr>
          <w:ilvl w:val="0"/>
          <w:numId w:val="14"/>
        </w:numPr>
        <w:rPr>
          <w:moveFrom w:id="574" w:author="Sneha Kulkarni" w:date="2018-05-18T18:20:00Z"/>
          <w:color w:val="AE1828"/>
        </w:rPr>
      </w:pPr>
      <w:moveFrom w:id="575" w:author="Sneha Kulkarni" w:date="2018-05-18T18:20:00Z">
        <w:r w:rsidRPr="00905DEA" w:rsidDel="0089040E">
          <w:rPr>
            <w:color w:val="AE1828"/>
          </w:rPr>
          <w:t>Provide guidelines and support for consistent and efficient alarm configuration;</w:t>
        </w:r>
      </w:moveFrom>
    </w:p>
    <w:p w14:paraId="73223270" w14:textId="3423489E" w:rsidR="00510A7B" w:rsidRPr="00905DEA" w:rsidDel="0089040E" w:rsidRDefault="00510A7B" w:rsidP="00960EB1">
      <w:pPr>
        <w:pStyle w:val="Bullet1IRESC"/>
        <w:numPr>
          <w:ilvl w:val="0"/>
          <w:numId w:val="14"/>
        </w:numPr>
        <w:rPr>
          <w:moveFrom w:id="576" w:author="Sneha Kulkarni" w:date="2018-05-18T18:20:00Z"/>
          <w:color w:val="AE1828"/>
        </w:rPr>
      </w:pPr>
      <w:moveFrom w:id="577" w:author="Sneha Kulkarni" w:date="2018-05-18T18:20:00Z">
        <w:r w:rsidRPr="00905DEA" w:rsidDel="0089040E">
          <w:rPr>
            <w:color w:val="AE1828"/>
          </w:rPr>
          <w:t>Identify responsibilities and scope for implementing Alarm Management for complete project cycle;</w:t>
        </w:r>
      </w:moveFrom>
    </w:p>
    <w:p w14:paraId="01F5E6FB" w14:textId="48A5A3FF" w:rsidR="00510A7B" w:rsidRPr="00905DEA" w:rsidDel="0089040E" w:rsidRDefault="00510A7B" w:rsidP="00960EB1">
      <w:pPr>
        <w:pStyle w:val="Bullet1IRESC"/>
        <w:numPr>
          <w:ilvl w:val="0"/>
          <w:numId w:val="14"/>
        </w:numPr>
        <w:rPr>
          <w:moveFrom w:id="578" w:author="Sneha Kulkarni" w:date="2018-05-18T18:20:00Z"/>
          <w:color w:val="AE1828"/>
        </w:rPr>
      </w:pPr>
      <w:moveFrom w:id="579" w:author="Sneha Kulkarni" w:date="2018-05-18T18:20:00Z">
        <w:r w:rsidRPr="00905DEA" w:rsidDel="0089040E">
          <w:rPr>
            <w:color w:val="AE1828"/>
          </w:rPr>
          <w:t>Achieve optimal alarm system performance.</w:t>
        </w:r>
      </w:moveFrom>
    </w:p>
    <w:p w14:paraId="51AADB10" w14:textId="15915C3C" w:rsidR="00510A7B" w:rsidRPr="00905DEA" w:rsidDel="0089040E" w:rsidRDefault="00510A7B" w:rsidP="00510A7B">
      <w:pPr>
        <w:pStyle w:val="Bullet1IRESC"/>
        <w:numPr>
          <w:ilvl w:val="0"/>
          <w:numId w:val="0"/>
        </w:numPr>
        <w:ind w:left="1614"/>
        <w:rPr>
          <w:moveFrom w:id="580" w:author="Sneha Kulkarni" w:date="2018-05-18T18:20:00Z"/>
          <w:color w:val="AE1828"/>
        </w:rPr>
      </w:pPr>
    </w:p>
    <w:p w14:paraId="22A2D147" w14:textId="74FBB925" w:rsidR="00510A7B" w:rsidRPr="00905DEA" w:rsidDel="0089040E" w:rsidRDefault="00510A7B" w:rsidP="00960EB1">
      <w:pPr>
        <w:pStyle w:val="Heading3"/>
        <w:numPr>
          <w:ilvl w:val="2"/>
          <w:numId w:val="13"/>
        </w:numPr>
        <w:ind w:left="720" w:rightChars="0" w:right="539" w:hanging="720"/>
        <w:contextualSpacing w:val="0"/>
        <w:rPr>
          <w:moveFrom w:id="581" w:author="Sneha Kulkarni" w:date="2018-05-18T18:20:00Z"/>
          <w:color w:val="AE1828"/>
        </w:rPr>
      </w:pPr>
      <w:moveFrom w:id="582" w:author="Sneha Kulkarni" w:date="2018-05-18T18:20:00Z">
        <w:r w:rsidRPr="00905DEA" w:rsidDel="0089040E">
          <w:rPr>
            <w:b w:val="0"/>
            <w:bCs w:val="0"/>
            <w:noProof/>
            <w:color w:val="AE1828"/>
            <w:lang w:val="en-US"/>
          </w:rPr>
          <w:drawing>
            <wp:anchor distT="0" distB="0" distL="180340" distR="180340" simplePos="0" relativeHeight="251691520" behindDoc="0" locked="0" layoutInCell="1" allowOverlap="1" wp14:anchorId="402BBCDF" wp14:editId="68F997BE">
              <wp:simplePos x="0" y="0"/>
              <wp:positionH relativeFrom="margin">
                <wp:posOffset>4394646</wp:posOffset>
              </wp:positionH>
              <wp:positionV relativeFrom="paragraph">
                <wp:posOffset>230723</wp:posOffset>
              </wp:positionV>
              <wp:extent cx="1678940" cy="2275205"/>
              <wp:effectExtent l="19050" t="19050" r="16510" b="1079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8940" cy="2275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05DEA" w:rsidDel="0089040E">
          <w:rPr>
            <w:color w:val="AE1828"/>
          </w:rPr>
          <w:t>Quantitative Risk Assessment Studies</w:t>
        </w:r>
      </w:moveFrom>
    </w:p>
    <w:p w14:paraId="5B4360D1" w14:textId="7CEF97E8" w:rsidR="00510A7B" w:rsidRPr="00905DEA" w:rsidDel="0089040E" w:rsidRDefault="00510A7B" w:rsidP="00510A7B">
      <w:pPr>
        <w:pStyle w:val="Bullet1IRESC"/>
        <w:ind w:left="1080"/>
        <w:rPr>
          <w:moveFrom w:id="583" w:author="Sneha Kulkarni" w:date="2018-05-18T18:20:00Z"/>
          <w:color w:val="AE1828"/>
        </w:rPr>
      </w:pPr>
      <w:moveFrom w:id="584" w:author="Sneha Kulkarni" w:date="2018-05-18T18:20:00Z">
        <w:r w:rsidRPr="00905DEA" w:rsidDel="0089040E">
          <w:rPr>
            <w:rFonts w:ascii="Helvetica" w:hAnsi="Helvetica"/>
            <w:color w:val="AE1828"/>
          </w:rPr>
          <w:t>Quantitative Risk Assessment (QRA)</w:t>
        </w:r>
        <w:r w:rsidRPr="00905DEA" w:rsidDel="0089040E">
          <w:rPr>
            <w:color w:val="AE1828"/>
          </w:rPr>
          <w:t>: IRESC adopts a full QRA approach as outlined in Guidelines for Chemical Process Quantitative Risk Analysis, published by Center for Chemical Process Safety (CCPS). Starting with hazard identification and system sectionalization, leak frequency assessment and consequence modelling is performed to quantify the frequency and severity of hazard scenarios associated with hazard to life. The consequence and frequency data is combined in risk summation to calculate the risks in terms of Individual Risk (IR), Potential Loss of Life (PLL) and F-N curves.</w:t>
        </w:r>
      </w:moveFrom>
    </w:p>
    <w:p w14:paraId="42E60B77" w14:textId="0EA3A52E" w:rsidR="00510A7B" w:rsidRPr="00905DEA" w:rsidDel="0089040E" w:rsidRDefault="00510A7B" w:rsidP="00510A7B">
      <w:pPr>
        <w:pStyle w:val="Bullet1IRESC"/>
        <w:numPr>
          <w:ilvl w:val="0"/>
          <w:numId w:val="0"/>
        </w:numPr>
        <w:ind w:left="1080"/>
        <w:rPr>
          <w:moveFrom w:id="585" w:author="Sneha Kulkarni" w:date="2018-05-18T18:20:00Z"/>
          <w:color w:val="AE1828"/>
        </w:rPr>
      </w:pPr>
    </w:p>
    <w:p w14:paraId="0E52B065" w14:textId="694F9D09" w:rsidR="00510A7B" w:rsidRPr="00905DEA" w:rsidDel="0089040E" w:rsidRDefault="00510A7B" w:rsidP="00510A7B">
      <w:pPr>
        <w:pStyle w:val="Bullet1IRESC"/>
        <w:ind w:left="1080"/>
        <w:rPr>
          <w:moveFrom w:id="586" w:author="Sneha Kulkarni" w:date="2018-05-18T18:20:00Z"/>
          <w:color w:val="AE1828"/>
        </w:rPr>
      </w:pPr>
      <w:moveFrom w:id="587" w:author="Sneha Kulkarni" w:date="2018-05-18T18:20:00Z">
        <w:r w:rsidRPr="00905DEA" w:rsidDel="0089040E">
          <w:rPr>
            <w:rFonts w:ascii="Helvetica" w:hAnsi="Helvetica"/>
            <w:color w:val="AE1828"/>
          </w:rPr>
          <w:t>Consequence Analysis/ Modelling</w:t>
        </w:r>
        <w:r w:rsidRPr="00905DEA" w:rsidDel="0089040E">
          <w:rPr>
            <w:color w:val="AE1828"/>
          </w:rPr>
          <w:t>: The potential impacts from a variety of hazardous scenarios are evaluated by IRESC team using industry-leading consequence modelling software packages, such as DNV PHAST v7.11/ PHAST Risk 6.7 and FLACS v10.2. The hazardous events typically considered include jet fire, pool fire, flash fire, vapour cloud explosion, fireball, Boiling Liquid Expanding Vapour Explosion (BLEVE) and toxic dispersion.</w:t>
        </w:r>
      </w:moveFrom>
    </w:p>
    <w:p w14:paraId="1545D634" w14:textId="2E4856B6" w:rsidR="00510A7B" w:rsidRPr="00905DEA" w:rsidDel="0089040E" w:rsidRDefault="00510A7B" w:rsidP="00510A7B">
      <w:pPr>
        <w:pStyle w:val="Bullet1IRESC"/>
        <w:numPr>
          <w:ilvl w:val="0"/>
          <w:numId w:val="0"/>
        </w:numPr>
        <w:ind w:left="1134"/>
        <w:rPr>
          <w:moveFrom w:id="588" w:author="Sneha Kulkarni" w:date="2018-05-18T18:20:00Z"/>
          <w:color w:val="AE1828"/>
        </w:rPr>
      </w:pPr>
    </w:p>
    <w:p w14:paraId="3337559E" w14:textId="1F36F2B7" w:rsidR="00510A7B" w:rsidRPr="00905DEA" w:rsidDel="0089040E" w:rsidRDefault="00510A7B" w:rsidP="00510A7B">
      <w:pPr>
        <w:pStyle w:val="Bullet1IRESC"/>
        <w:ind w:left="1080"/>
        <w:rPr>
          <w:moveFrom w:id="589" w:author="Sneha Kulkarni" w:date="2018-05-18T18:20:00Z"/>
          <w:color w:val="AE1828"/>
        </w:rPr>
      </w:pPr>
      <w:moveFrom w:id="590" w:author="Sneha Kulkarni" w:date="2018-05-18T18:20:00Z">
        <w:r w:rsidRPr="00905DEA" w:rsidDel="0089040E">
          <w:rPr>
            <w:rFonts w:ascii="Helvetica" w:hAnsi="Helvetica"/>
            <w:color w:val="AE1828"/>
          </w:rPr>
          <w:t>Fire Risk Assessment (FRA) and Building Risk Assessment (BRA), including CFD based fire modelling</w:t>
        </w:r>
        <w:r w:rsidRPr="00905DEA" w:rsidDel="0089040E">
          <w:rPr>
            <w:color w:val="AE1828"/>
          </w:rPr>
          <w:t>: FRA and BRA quantifies the fire and credible, expected explosion loads on sensitive receptors, typically equipment and buildings within the plant. Based on the material/ design endurance for each receptor, impairment frequencies can be determined to quantify and compare the risks between receptors. IRESC has the capability to provide modelling and analysis of fire and explosion risk results which are often presented in the form of fire/ explosion frequency exceedance curves to facilitate building and equipment siting and protection design.</w:t>
        </w:r>
      </w:moveFrom>
    </w:p>
    <w:p w14:paraId="6CDC683C" w14:textId="1A0A1DD1" w:rsidR="00510A7B" w:rsidRPr="00905DEA" w:rsidDel="0089040E" w:rsidRDefault="00510A7B" w:rsidP="00510A7B">
      <w:pPr>
        <w:pStyle w:val="Bullet1IRESC"/>
        <w:numPr>
          <w:ilvl w:val="0"/>
          <w:numId w:val="0"/>
        </w:numPr>
        <w:ind w:left="1134"/>
        <w:rPr>
          <w:moveFrom w:id="591" w:author="Sneha Kulkarni" w:date="2018-05-18T18:20:00Z"/>
          <w:color w:val="AE1828"/>
        </w:rPr>
      </w:pPr>
    </w:p>
    <w:p w14:paraId="5E97BDD5" w14:textId="2FA8FA2E" w:rsidR="00510A7B" w:rsidRPr="00905DEA" w:rsidDel="0089040E" w:rsidRDefault="00510A7B" w:rsidP="00510A7B">
      <w:pPr>
        <w:pStyle w:val="Bullet1IRESC"/>
        <w:ind w:left="1080"/>
        <w:rPr>
          <w:moveFrom w:id="592" w:author="Sneha Kulkarni" w:date="2018-05-18T18:20:00Z"/>
          <w:color w:val="AE1828"/>
        </w:rPr>
      </w:pPr>
      <w:moveFrom w:id="593" w:author="Sneha Kulkarni" w:date="2018-05-18T18:20:00Z">
        <w:r w:rsidRPr="00905DEA" w:rsidDel="0089040E">
          <w:rPr>
            <w:rFonts w:ascii="Helvetica" w:hAnsi="Helvetica"/>
            <w:color w:val="AE1828"/>
          </w:rPr>
          <w:t>Explosion Overpressure Analysis, including full probabilistic analysis with FLACS</w:t>
        </w:r>
        <w:r w:rsidRPr="00905DEA" w:rsidDel="0089040E">
          <w:rPr>
            <w:color w:val="AE1828"/>
          </w:rPr>
          <w:t>: While the conventional empirical explosion models such as Baker-Strehlow-Tang (BST) model, TNO multi-energy model predicts the explosion overpressures based on coarse assumptions and correlation, CFD explosion analysis allows accurate consideration of the effects of geometry and wind field over a complex terrain as well as the physics and chemistry involved in a gas explosion scenario. IRESC has the capability to undertake CFD modelling and carry out a full probabilistic analysis to further consider the likelihood of all analyzed explosion scenarios, expressing the overpressure results in the form of exceedance curves for optimal design solution.</w:t>
        </w:r>
      </w:moveFrom>
    </w:p>
    <w:p w14:paraId="7E5A6DEA" w14:textId="6F08A37D" w:rsidR="00510A7B" w:rsidRPr="00905DEA" w:rsidDel="0089040E" w:rsidRDefault="00510A7B" w:rsidP="00510A7B">
      <w:pPr>
        <w:pStyle w:val="Bullet1IRESC"/>
        <w:numPr>
          <w:ilvl w:val="0"/>
          <w:numId w:val="0"/>
        </w:numPr>
        <w:spacing w:line="240" w:lineRule="auto"/>
        <w:ind w:left="1134"/>
        <w:rPr>
          <w:moveFrom w:id="594" w:author="Sneha Kulkarni" w:date="2018-05-18T18:20:00Z"/>
          <w:rFonts w:ascii="Helvetica" w:hAnsi="Helvetica"/>
          <w:color w:val="AE1828"/>
        </w:rPr>
      </w:pPr>
      <w:moveFrom w:id="595" w:author="Sneha Kulkarni" w:date="2018-05-18T18:20:00Z">
        <w:r w:rsidRPr="00905DEA" w:rsidDel="0089040E">
          <w:rPr>
            <w:noProof/>
            <w:color w:val="AE1828"/>
            <w:lang w:val="en-US"/>
          </w:rPr>
          <w:drawing>
            <wp:inline distT="0" distB="0" distL="0" distR="0" wp14:anchorId="4A3F40F8" wp14:editId="77AC47FA">
              <wp:extent cx="2596212" cy="1512000"/>
              <wp:effectExtent l="19050" t="19050" r="1397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_crop.jpg"/>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96212" cy="1512000"/>
                      </a:xfrm>
                      <a:prstGeom prst="rect">
                        <a:avLst/>
                      </a:prstGeom>
                      <a:ln>
                        <a:solidFill>
                          <a:schemeClr val="tx1"/>
                        </a:solidFill>
                      </a:ln>
                    </pic:spPr>
                  </pic:pic>
                </a:graphicData>
              </a:graphic>
            </wp:inline>
          </w:drawing>
        </w:r>
        <w:r w:rsidRPr="00905DEA" w:rsidDel="0089040E">
          <w:rPr>
            <w:noProof/>
            <w:color w:val="AE1828"/>
            <w:lang w:val="en-US"/>
          </w:rPr>
          <w:drawing>
            <wp:inline distT="0" distB="0" distL="0" distR="0" wp14:anchorId="27523284" wp14:editId="1768ACA0">
              <wp:extent cx="2449233" cy="1512000"/>
              <wp:effectExtent l="19050" t="19050" r="27305" b="1206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8317" b="6930"/>
                      <a:stretch/>
                    </pic:blipFill>
                    <pic:spPr bwMode="auto">
                      <a:xfrm>
                        <a:off x="0" y="0"/>
                        <a:ext cx="2449233" cy="1512000"/>
                      </a:xfrm>
                      <a:prstGeom prst="rect">
                        <a:avLst/>
                      </a:prstGeom>
                      <a:noFill/>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moveFrom>
    </w:p>
    <w:p w14:paraId="6E37AC88" w14:textId="3974F4D3" w:rsidR="00510A7B" w:rsidRPr="00905DEA" w:rsidDel="0089040E" w:rsidRDefault="00510A7B" w:rsidP="00510A7B">
      <w:pPr>
        <w:pStyle w:val="Bullet1IRESC"/>
        <w:numPr>
          <w:ilvl w:val="0"/>
          <w:numId w:val="0"/>
        </w:numPr>
        <w:ind w:left="1134"/>
        <w:rPr>
          <w:moveFrom w:id="596" w:author="Sneha Kulkarni" w:date="2018-05-18T18:20:00Z"/>
          <w:color w:val="AE1828"/>
        </w:rPr>
      </w:pPr>
    </w:p>
    <w:p w14:paraId="68E2C76D" w14:textId="56E10F01" w:rsidR="00510A7B" w:rsidRPr="00905DEA" w:rsidDel="0089040E" w:rsidRDefault="00510A7B" w:rsidP="00960EB1">
      <w:pPr>
        <w:pStyle w:val="Heading3"/>
        <w:numPr>
          <w:ilvl w:val="2"/>
          <w:numId w:val="13"/>
        </w:numPr>
        <w:ind w:left="720" w:rightChars="0" w:right="539" w:hanging="720"/>
        <w:contextualSpacing w:val="0"/>
        <w:rPr>
          <w:moveFrom w:id="597" w:author="Sneha Kulkarni" w:date="2018-05-18T18:20:00Z"/>
          <w:color w:val="AE1828"/>
        </w:rPr>
      </w:pPr>
      <w:moveFrom w:id="598" w:author="Sneha Kulkarni" w:date="2018-05-18T18:20:00Z">
        <w:r w:rsidRPr="00905DEA" w:rsidDel="0089040E">
          <w:rPr>
            <w:color w:val="AE1828"/>
          </w:rPr>
          <w:t>Reliability Studies</w:t>
        </w:r>
      </w:moveFrom>
    </w:p>
    <w:p w14:paraId="5F09A1B3" w14:textId="106CD292" w:rsidR="00510A7B" w:rsidRPr="00905DEA" w:rsidDel="0089040E" w:rsidRDefault="00510A7B" w:rsidP="00510A7B">
      <w:pPr>
        <w:pStyle w:val="Bullet1IRESC"/>
        <w:ind w:left="1080"/>
        <w:rPr>
          <w:moveFrom w:id="599" w:author="Sneha Kulkarni" w:date="2018-05-18T18:20:00Z"/>
          <w:color w:val="AE1828"/>
        </w:rPr>
      </w:pPr>
      <w:moveFrom w:id="600" w:author="Sneha Kulkarni" w:date="2018-05-18T18:20:00Z">
        <w:r w:rsidRPr="00905DEA" w:rsidDel="0089040E">
          <w:rPr>
            <w:rFonts w:ascii="Helvetica" w:hAnsi="Helvetica"/>
            <w:color w:val="AE1828"/>
          </w:rPr>
          <w:t>SIL Verification</w:t>
        </w:r>
        <w:r w:rsidRPr="00905DEA" w:rsidDel="0089040E">
          <w:rPr>
            <w:color w:val="AE1828"/>
          </w:rPr>
          <w:t>: SIL Verification is conducted to validate that the SIF design meets it’s assigned functional and integrity requirements on the basis of probability of failure in demand (PFD). IRESC team has extensive knowledge in using exSILentia, an integrated tool for various functional safety activities, developed by Exida to conduct the IPF Verification Study. Alternatively, FaultTree+ software developed by Isograph is also used by our team to estimate the PFD using Fault Tree Analysis (FTA), a technique widely applied to estimate the probability of unwanted events in multi-component systems.</w:t>
        </w:r>
      </w:moveFrom>
    </w:p>
    <w:p w14:paraId="0F8D2899" w14:textId="39D6F49F" w:rsidR="00510A7B" w:rsidRPr="00905DEA" w:rsidDel="0089040E" w:rsidRDefault="00510A7B" w:rsidP="00510A7B">
      <w:pPr>
        <w:spacing w:after="0"/>
        <w:ind w:left="708"/>
        <w:rPr>
          <w:moveFrom w:id="601" w:author="Sneha Kulkarni" w:date="2018-05-18T18:20:00Z"/>
          <w:color w:val="AE1828"/>
        </w:rPr>
      </w:pPr>
    </w:p>
    <w:p w14:paraId="355B1D85" w14:textId="791A9E60" w:rsidR="00510A7B" w:rsidRPr="00905DEA" w:rsidDel="0089040E" w:rsidRDefault="00510A7B" w:rsidP="00510A7B">
      <w:pPr>
        <w:pStyle w:val="Bullet1IRESC"/>
        <w:ind w:left="1080"/>
        <w:rPr>
          <w:moveFrom w:id="602" w:author="Sneha Kulkarni" w:date="2018-05-18T18:20:00Z"/>
          <w:color w:val="AE1828"/>
        </w:rPr>
      </w:pPr>
      <w:moveFrom w:id="603" w:author="Sneha Kulkarni" w:date="2018-05-18T18:20:00Z">
        <w:r w:rsidRPr="00905DEA" w:rsidDel="0089040E">
          <w:rPr>
            <w:rFonts w:ascii="Helvetica" w:hAnsi="Helvetica"/>
            <w:noProof/>
            <w:color w:val="AE1828"/>
            <w:lang w:val="en-US"/>
          </w:rPr>
          <w:drawing>
            <wp:anchor distT="0" distB="0" distL="114300" distR="114300" simplePos="0" relativeHeight="251692544" behindDoc="1" locked="0" layoutInCell="1" allowOverlap="1" wp14:anchorId="25B33238" wp14:editId="669A5BBE">
              <wp:simplePos x="0" y="0"/>
              <wp:positionH relativeFrom="column">
                <wp:posOffset>4629766</wp:posOffset>
              </wp:positionH>
              <wp:positionV relativeFrom="paragraph">
                <wp:posOffset>173763</wp:posOffset>
              </wp:positionV>
              <wp:extent cx="1525270" cy="1332230"/>
              <wp:effectExtent l="95250" t="95250" r="93980" b="96520"/>
              <wp:wrapThrough wrapText="bothSides">
                <wp:wrapPolygon edited="0">
                  <wp:start x="0" y="-1544"/>
                  <wp:lineTo x="-1349" y="-927"/>
                  <wp:lineTo x="-1349" y="20694"/>
                  <wp:lineTo x="0" y="22856"/>
                  <wp:lineTo x="21582" y="22856"/>
                  <wp:lineTo x="22661" y="19150"/>
                  <wp:lineTo x="22661" y="4015"/>
                  <wp:lineTo x="21312" y="-618"/>
                  <wp:lineTo x="21312" y="-1544"/>
                  <wp:lineTo x="0" y="-1544"/>
                </wp:wrapPolygon>
              </wp:wrapThrough>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525270" cy="1332230"/>
                      </a:xfrm>
                      <a:prstGeom prst="roundRect">
                        <a:avLst>
                          <a:gd name="adj" fmla="val 8594"/>
                        </a:avLst>
                      </a:prstGeom>
                      <a:solidFill>
                        <a:srgbClr val="FFFFFF">
                          <a:shade val="85000"/>
                        </a:srgbClr>
                      </a:solid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905DEA" w:rsidDel="0089040E">
          <w:rPr>
            <w:rFonts w:ascii="Helvetica" w:hAnsi="Helvetica"/>
            <w:color w:val="AE1828"/>
          </w:rPr>
          <w:t>Reliability, Availability and Maintainability studies (RAM):</w:t>
        </w:r>
        <w:r w:rsidRPr="00905DEA" w:rsidDel="0089040E">
          <w:rPr>
            <w:color w:val="AE1828"/>
          </w:rPr>
          <w:t xml:space="preserve"> RAM study is used to determine availability of the facility over the design life for comp arison with its target availability as defined by project requirements. Key contributors to unavailability and their relative contribution (breakdown of system/equipment criticality) are also analyzed in the RAM study in order to enable identification of possible improvements to the equipment/facility configuration to further improve the overall reliability, availability and maintainability of the facility. Our team has expert knowledge in a wide of range of simulation and analysis techniques including Monte Carlo simulations, Markov modelling, Fault Tree Analysis, FMEA/ FMECA, etc. More importantly, we apply engineering knowledge and operating experience to develop practical, fit for purpose solutions, which help our clients to maximize their facilities’ productivity, availability and reliability with optimum resources. We can handle RAM studies using any of the industry recognized software such as MAROS, TARO, AvSim+, RAMP, or Petrinet depending on client requirements. </w:t>
        </w:r>
      </w:moveFrom>
    </w:p>
    <w:p w14:paraId="03884A0B" w14:textId="0D3AB779" w:rsidR="00510A7B" w:rsidRPr="00905DEA" w:rsidDel="0089040E" w:rsidRDefault="00510A7B" w:rsidP="00510A7B">
      <w:pPr>
        <w:pStyle w:val="Bullet1IRESC"/>
        <w:numPr>
          <w:ilvl w:val="0"/>
          <w:numId w:val="0"/>
        </w:numPr>
        <w:ind w:left="1080"/>
        <w:rPr>
          <w:moveFrom w:id="604" w:author="Sneha Kulkarni" w:date="2018-05-18T18:20:00Z"/>
          <w:color w:val="AE1828"/>
        </w:rPr>
      </w:pPr>
    </w:p>
    <w:p w14:paraId="1E8D297E" w14:textId="0B13D051" w:rsidR="00510A7B" w:rsidRPr="00905DEA" w:rsidDel="0089040E" w:rsidRDefault="00510A7B" w:rsidP="00510A7B">
      <w:pPr>
        <w:pStyle w:val="Bullet1IRESC"/>
        <w:ind w:left="1080"/>
        <w:rPr>
          <w:moveFrom w:id="605" w:author="Sneha Kulkarni" w:date="2018-05-18T18:20:00Z"/>
          <w:color w:val="AE1828"/>
        </w:rPr>
      </w:pPr>
      <w:moveFrom w:id="606" w:author="Sneha Kulkarni" w:date="2018-05-18T18:20:00Z">
        <w:r w:rsidRPr="00905DEA" w:rsidDel="0089040E">
          <w:rPr>
            <w:rFonts w:ascii="Helvetica" w:hAnsi="Helvetica"/>
            <w:color w:val="AE1828"/>
          </w:rPr>
          <w:t>Reliability Centered Maintenance studies (RCM):</w:t>
        </w:r>
        <w:r w:rsidRPr="00905DEA" w:rsidDel="0089040E">
          <w:rPr>
            <w:color w:val="AE1828"/>
          </w:rPr>
          <w:t xml:space="preserve"> Reliability Centered Maintenance (RCM) study is a step by step semi-quantitative analysis to review the maintenance strategy for a process/facility. The approach utilize systematically review of the maintenance strategy in terms of maintenance tasks and frequencies. IRESC can provide expertise in undertaking the following tasks in RCM studies:</w:t>
        </w:r>
      </w:moveFrom>
    </w:p>
    <w:p w14:paraId="287D81AB" w14:textId="254886E7" w:rsidR="00510A7B" w:rsidRPr="00905DEA" w:rsidDel="0089040E" w:rsidRDefault="00510A7B" w:rsidP="00960EB1">
      <w:pPr>
        <w:pStyle w:val="Bullet1IRESC"/>
        <w:numPr>
          <w:ilvl w:val="0"/>
          <w:numId w:val="14"/>
        </w:numPr>
        <w:rPr>
          <w:moveFrom w:id="607" w:author="Sneha Kulkarni" w:date="2018-05-18T18:20:00Z"/>
          <w:color w:val="AE1828"/>
        </w:rPr>
      </w:pPr>
      <w:moveFrom w:id="608" w:author="Sneha Kulkarni" w:date="2018-05-18T18:20:00Z">
        <w:r w:rsidRPr="00905DEA" w:rsidDel="0089040E">
          <w:rPr>
            <w:color w:val="AE1828"/>
          </w:rPr>
          <w:t>Screening process to identify the most critical systems, or equipment for analysis based on reliability, project specifications, and client requirements.</w:t>
        </w:r>
      </w:moveFrom>
    </w:p>
    <w:p w14:paraId="71E44E1E" w14:textId="6A6C1B1D" w:rsidR="00510A7B" w:rsidRPr="00905DEA" w:rsidDel="0089040E" w:rsidRDefault="00510A7B" w:rsidP="00960EB1">
      <w:pPr>
        <w:pStyle w:val="Bullet1IRESC"/>
        <w:numPr>
          <w:ilvl w:val="0"/>
          <w:numId w:val="14"/>
        </w:numPr>
        <w:rPr>
          <w:moveFrom w:id="609" w:author="Sneha Kulkarni" w:date="2018-05-18T18:20:00Z"/>
          <w:color w:val="AE1828"/>
        </w:rPr>
      </w:pPr>
      <w:moveFrom w:id="610" w:author="Sneha Kulkarni" w:date="2018-05-18T18:20:00Z">
        <w:r w:rsidRPr="00905DEA" w:rsidDel="0089040E">
          <w:rPr>
            <w:color w:val="AE1828"/>
          </w:rPr>
          <w:t>Detailed assessment of the system or equipment’s functional requirements, the failure causes and associated effects.</w:t>
        </w:r>
      </w:moveFrom>
    </w:p>
    <w:p w14:paraId="5E95BC4C" w14:textId="074DAFB9" w:rsidR="00510A7B" w:rsidRPr="00905DEA" w:rsidDel="0089040E" w:rsidRDefault="00510A7B" w:rsidP="00960EB1">
      <w:pPr>
        <w:pStyle w:val="Bullet1IRESC"/>
        <w:numPr>
          <w:ilvl w:val="0"/>
          <w:numId w:val="14"/>
        </w:numPr>
        <w:rPr>
          <w:moveFrom w:id="611" w:author="Sneha Kulkarni" w:date="2018-05-18T18:20:00Z"/>
          <w:color w:val="AE1828"/>
        </w:rPr>
      </w:pPr>
      <w:moveFrom w:id="612" w:author="Sneha Kulkarni" w:date="2018-05-18T18:20:00Z">
        <w:r w:rsidRPr="00905DEA" w:rsidDel="0089040E">
          <w:rPr>
            <w:color w:val="AE1828"/>
          </w:rPr>
          <w:t>Development of failure management strategies in order to achieve optimized maintenance strategy and system reliability for optimal operation in the operating environment specific to each project.</w:t>
        </w:r>
      </w:moveFrom>
    </w:p>
    <w:p w14:paraId="3165A2ED" w14:textId="21D8B9AF" w:rsidR="00510A7B" w:rsidRPr="00905DEA" w:rsidDel="0089040E" w:rsidRDefault="00510A7B" w:rsidP="00960EB1">
      <w:pPr>
        <w:pStyle w:val="Bullet1IRESC"/>
        <w:numPr>
          <w:ilvl w:val="0"/>
          <w:numId w:val="14"/>
        </w:numPr>
        <w:rPr>
          <w:moveFrom w:id="613" w:author="Sneha Kulkarni" w:date="2018-05-18T18:20:00Z"/>
          <w:color w:val="AE1828"/>
        </w:rPr>
      </w:pPr>
      <w:moveFrom w:id="614" w:author="Sneha Kulkarni" w:date="2018-05-18T18:20:00Z">
        <w:r w:rsidRPr="00905DEA" w:rsidDel="0089040E">
          <w:rPr>
            <w:color w:val="AE1828"/>
          </w:rPr>
          <w:t>Optimization of the maintenance (condition based, or time based) frequency and mode, based on reliability, project specifications, and vendor requirements.</w:t>
        </w:r>
      </w:moveFrom>
    </w:p>
    <w:p w14:paraId="2328267B" w14:textId="125844E5" w:rsidR="00510A7B" w:rsidRPr="00905DEA" w:rsidDel="0089040E" w:rsidRDefault="00510A7B" w:rsidP="00510A7B">
      <w:pPr>
        <w:spacing w:after="0"/>
        <w:ind w:left="708"/>
        <w:rPr>
          <w:moveFrom w:id="615" w:author="Sneha Kulkarni" w:date="2018-05-18T18:20:00Z"/>
          <w:color w:val="AE1828"/>
        </w:rPr>
      </w:pPr>
    </w:p>
    <w:p w14:paraId="565901FE" w14:textId="5F57C242" w:rsidR="00510A7B" w:rsidRPr="00905DEA" w:rsidDel="0089040E" w:rsidRDefault="00510A7B" w:rsidP="00960EB1">
      <w:pPr>
        <w:pStyle w:val="Heading3"/>
        <w:numPr>
          <w:ilvl w:val="2"/>
          <w:numId w:val="13"/>
        </w:numPr>
        <w:ind w:left="720" w:rightChars="0" w:right="539" w:hanging="720"/>
        <w:contextualSpacing w:val="0"/>
        <w:rPr>
          <w:moveFrom w:id="616" w:author="Sneha Kulkarni" w:date="2018-05-18T18:20:00Z"/>
          <w:color w:val="AE1828"/>
        </w:rPr>
      </w:pPr>
      <w:moveFrom w:id="617" w:author="Sneha Kulkarni" w:date="2018-05-18T18:20:00Z">
        <w:r w:rsidRPr="00905DEA" w:rsidDel="0089040E">
          <w:rPr>
            <w:color w:val="AE1828"/>
          </w:rPr>
          <w:t>Environmental and Occupational Health Studies</w:t>
        </w:r>
      </w:moveFrom>
    </w:p>
    <w:p w14:paraId="2FAE47CA" w14:textId="36D4BC24" w:rsidR="00510A7B" w:rsidRPr="00905DEA" w:rsidDel="0089040E" w:rsidRDefault="00510A7B" w:rsidP="00510A7B">
      <w:pPr>
        <w:spacing w:after="240"/>
        <w:ind w:left="708" w:right="562"/>
        <w:jc w:val="both"/>
        <w:rPr>
          <w:moveFrom w:id="618" w:author="Sneha Kulkarni" w:date="2018-05-18T18:20:00Z"/>
          <w:color w:val="AE1828"/>
        </w:rPr>
      </w:pPr>
      <w:moveFrom w:id="619" w:author="Sneha Kulkarni" w:date="2018-05-18T18:20:00Z">
        <w:r w:rsidRPr="00905DEA" w:rsidDel="0089040E">
          <w:rPr>
            <w:noProof/>
            <w:color w:val="AE1828"/>
            <w:lang w:val="en-US"/>
          </w:rPr>
          <mc:AlternateContent>
            <mc:Choice Requires="wpg">
              <w:drawing>
                <wp:anchor distT="0" distB="0" distL="114300" distR="114300" simplePos="0" relativeHeight="251694592" behindDoc="0" locked="0" layoutInCell="1" allowOverlap="1" wp14:anchorId="4ABE7A37" wp14:editId="086362EE">
                  <wp:simplePos x="0" y="0"/>
                  <wp:positionH relativeFrom="column">
                    <wp:posOffset>3844290</wp:posOffset>
                  </wp:positionH>
                  <wp:positionV relativeFrom="paragraph">
                    <wp:posOffset>396875</wp:posOffset>
                  </wp:positionV>
                  <wp:extent cx="2362200" cy="1660525"/>
                  <wp:effectExtent l="0" t="0" r="0" b="0"/>
                  <wp:wrapSquare wrapText="bothSides"/>
                  <wp:docPr id="5" name="Group 7"/>
                  <wp:cNvGraphicFramePr/>
                  <a:graphic xmlns:a="http://schemas.openxmlformats.org/drawingml/2006/main">
                    <a:graphicData uri="http://schemas.microsoft.com/office/word/2010/wordprocessingGroup">
                      <wpg:wgp>
                        <wpg:cNvGrpSpPr/>
                        <wpg:grpSpPr>
                          <a:xfrm>
                            <a:off x="0" y="0"/>
                            <a:ext cx="2362200" cy="1660525"/>
                            <a:chOff x="292180" y="0"/>
                            <a:chExt cx="6793785" cy="5011420"/>
                          </a:xfrm>
                        </wpg:grpSpPr>
                        <pic:pic xmlns:pic="http://schemas.openxmlformats.org/drawingml/2006/picture">
                          <pic:nvPicPr>
                            <pic:cNvPr id="7" name="Picture 7"/>
                            <pic:cNvPicPr/>
                          </pic:nvPicPr>
                          <pic:blipFill rotWithShape="1">
                            <a:blip r:embed="rId30" cstate="print">
                              <a:extLst>
                                <a:ext uri="{28A0092B-C50C-407E-A947-70E740481C1C}">
                                  <a14:useLocalDpi xmlns:a14="http://schemas.microsoft.com/office/drawing/2010/main" val="0"/>
                                </a:ext>
                              </a:extLst>
                            </a:blip>
                            <a:srcRect l="4123"/>
                            <a:stretch/>
                          </pic:blipFill>
                          <pic:spPr>
                            <a:xfrm>
                              <a:off x="292180" y="0"/>
                              <a:ext cx="6793785" cy="5011420"/>
                            </a:xfrm>
                            <a:prstGeom prst="rect">
                              <a:avLst/>
                            </a:prstGeom>
                          </pic:spPr>
                        </pic:pic>
                        <wps:wsp>
                          <wps:cNvPr id="9" name="Rectangle 9"/>
                          <wps:cNvSpPr/>
                          <wps:spPr>
                            <a:xfrm>
                              <a:off x="5219383" y="219710"/>
                              <a:ext cx="1752600" cy="152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Rectangle 11"/>
                          <wps:cNvSpPr/>
                          <wps:spPr>
                            <a:xfrm>
                              <a:off x="418783" y="4249420"/>
                              <a:ext cx="4800600" cy="5422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1465045" id="Group 7" o:spid="_x0000_s1026" style="position:absolute;margin-left:302.7pt;margin-top:31.25pt;width:186pt;height:130.75pt;z-index:251694592;mso-width-relative:margin;mso-height-relative:margin" coordorigin="2921" coordsize="67937,501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921;width:67938;height:501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">
                    <v:imagedata r:id="rId31" o:title="" cropleft="2702f"/>
                  </v:shape>
                  <v:rect id="Rectangle 9" o:spid="_x0000_s1028" style="position:absolute;left:52193;top:2197;width:17526;height:15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" fillcolor="white [3212]" stroked="f" strokeweight="2pt"/>
                  <v:rect id="Rectangle 11" o:spid="_x0000_s1029" style="position:absolute;left:4187;top:42494;width:48006;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" fillcolor="white [3212]" stroked="f" strokeweight="2pt"/>
                  <w10:wrap type="square"/>
                </v:group>
              </w:pict>
            </mc:Fallback>
          </mc:AlternateContent>
        </w:r>
        <w:r w:rsidRPr="00905DEA" w:rsidDel="0089040E">
          <w:rPr>
            <w:color w:val="AE1828"/>
          </w:rPr>
          <w:t>IRESC staff is also experienced in undertaking environmental and occupational health studies such as:</w:t>
        </w:r>
      </w:moveFrom>
    </w:p>
    <w:p w14:paraId="4C04D40B" w14:textId="058A8E8A" w:rsidR="00510A7B" w:rsidRPr="00905DEA" w:rsidDel="0089040E" w:rsidRDefault="00510A7B" w:rsidP="00510A7B">
      <w:pPr>
        <w:pStyle w:val="Bullet1IRESC"/>
        <w:ind w:left="1080"/>
        <w:rPr>
          <w:moveFrom w:id="620" w:author="Sneha Kulkarni" w:date="2018-05-18T18:20:00Z"/>
          <w:color w:val="AE1828"/>
        </w:rPr>
      </w:pPr>
      <w:moveFrom w:id="621" w:author="Sneha Kulkarni" w:date="2018-05-18T18:20:00Z">
        <w:r w:rsidRPr="00905DEA" w:rsidDel="0089040E">
          <w:rPr>
            <w:color w:val="AE1828"/>
          </w:rPr>
          <w:t>Environmental Impact Identification (ENVID)</w:t>
        </w:r>
      </w:moveFrom>
    </w:p>
    <w:p w14:paraId="704784A8" w14:textId="2F8AF357" w:rsidR="00510A7B" w:rsidRPr="00905DEA" w:rsidDel="0089040E" w:rsidRDefault="00510A7B" w:rsidP="00510A7B">
      <w:pPr>
        <w:pStyle w:val="Bullet1IRESC"/>
        <w:ind w:left="1080"/>
        <w:rPr>
          <w:moveFrom w:id="622" w:author="Sneha Kulkarni" w:date="2018-05-18T18:20:00Z"/>
          <w:color w:val="AE1828"/>
        </w:rPr>
      </w:pPr>
      <w:moveFrom w:id="623" w:author="Sneha Kulkarni" w:date="2018-05-18T18:20:00Z">
        <w:r w:rsidRPr="00905DEA" w:rsidDel="0089040E">
          <w:rPr>
            <w:color w:val="AE1828"/>
          </w:rPr>
          <w:t>Air Quality Dispersion Modelling</w:t>
        </w:r>
      </w:moveFrom>
    </w:p>
    <w:p w14:paraId="02B918FF" w14:textId="00A614B8" w:rsidR="00510A7B" w:rsidRPr="00905DEA" w:rsidDel="0089040E" w:rsidRDefault="00510A7B" w:rsidP="00510A7B">
      <w:pPr>
        <w:pStyle w:val="Bullet1IRESC"/>
        <w:ind w:left="1080"/>
        <w:rPr>
          <w:moveFrom w:id="624" w:author="Sneha Kulkarni" w:date="2018-05-18T18:20:00Z"/>
          <w:color w:val="AE1828"/>
        </w:rPr>
      </w:pPr>
      <w:moveFrom w:id="625" w:author="Sneha Kulkarni" w:date="2018-05-18T18:20:00Z">
        <w:r w:rsidRPr="00905DEA" w:rsidDel="0089040E">
          <w:rPr>
            <w:color w:val="AE1828"/>
          </w:rPr>
          <w:t>Exhaust and Vent Dispersion Studies, including use of CFD modelling</w:t>
        </w:r>
      </w:moveFrom>
    </w:p>
    <w:p w14:paraId="12009AC6" w14:textId="7E758E96" w:rsidR="00510A7B" w:rsidRPr="00905DEA" w:rsidDel="0089040E" w:rsidRDefault="00510A7B" w:rsidP="00510A7B">
      <w:pPr>
        <w:pStyle w:val="Bullet1IRESC"/>
        <w:ind w:left="1080"/>
        <w:rPr>
          <w:moveFrom w:id="626" w:author="Sneha Kulkarni" w:date="2018-05-18T18:20:00Z"/>
          <w:color w:val="AE1828"/>
        </w:rPr>
      </w:pPr>
      <w:moveFrom w:id="627" w:author="Sneha Kulkarni" w:date="2018-05-18T18:20:00Z">
        <w:r w:rsidRPr="00905DEA" w:rsidDel="0089040E">
          <w:rPr>
            <w:color w:val="AE1828"/>
          </w:rPr>
          <w:t>Noise Modelling</w:t>
        </w:r>
      </w:moveFrom>
    </w:p>
    <w:p w14:paraId="3C3E50E2" w14:textId="7EEC1616" w:rsidR="00510A7B" w:rsidRPr="00905DEA" w:rsidDel="0089040E" w:rsidRDefault="00510A7B" w:rsidP="00510A7B">
      <w:pPr>
        <w:pStyle w:val="Bullet1IRESC"/>
        <w:ind w:left="1080"/>
        <w:rPr>
          <w:moveFrom w:id="628" w:author="Sneha Kulkarni" w:date="2018-05-18T18:20:00Z"/>
          <w:color w:val="AE1828"/>
        </w:rPr>
      </w:pPr>
      <w:moveFrom w:id="629" w:author="Sneha Kulkarni" w:date="2018-05-18T18:20:00Z">
        <w:r w:rsidRPr="00905DEA" w:rsidDel="0089040E">
          <w:rPr>
            <w:color w:val="AE1828"/>
          </w:rPr>
          <w:t>Health, Safety and Environmental Impact Assessment (HSEIA)</w:t>
        </w:r>
      </w:moveFrom>
    </w:p>
    <w:p w14:paraId="3DB1CC5D" w14:textId="421850A3" w:rsidR="00510A7B" w:rsidRPr="00905DEA" w:rsidDel="0089040E" w:rsidRDefault="00510A7B" w:rsidP="00510A7B">
      <w:pPr>
        <w:pStyle w:val="Bullet1IRESC"/>
        <w:ind w:left="1080"/>
        <w:rPr>
          <w:moveFrom w:id="630" w:author="Sneha Kulkarni" w:date="2018-05-18T18:20:00Z"/>
          <w:color w:val="AE1828"/>
        </w:rPr>
      </w:pPr>
      <w:moveFrom w:id="631" w:author="Sneha Kulkarni" w:date="2018-05-18T18:20:00Z">
        <w:r w:rsidRPr="00905DEA" w:rsidDel="0089040E">
          <w:rPr>
            <w:color w:val="AE1828"/>
          </w:rPr>
          <w:t>Leak Detection and Repair Programme</w:t>
        </w:r>
      </w:moveFrom>
    </w:p>
    <w:p w14:paraId="68F9D297" w14:textId="0AA62A9A" w:rsidR="00510A7B" w:rsidRPr="00905DEA" w:rsidDel="0089040E" w:rsidRDefault="00510A7B" w:rsidP="00510A7B">
      <w:pPr>
        <w:pStyle w:val="Bullet1IRESC"/>
        <w:ind w:left="1080"/>
        <w:rPr>
          <w:moveFrom w:id="632" w:author="Sneha Kulkarni" w:date="2018-05-18T18:20:00Z"/>
          <w:color w:val="AE1828"/>
        </w:rPr>
      </w:pPr>
      <w:moveFrom w:id="633" w:author="Sneha Kulkarni" w:date="2018-05-18T18:20:00Z">
        <w:r w:rsidRPr="00905DEA" w:rsidDel="0089040E">
          <w:rPr>
            <w:color w:val="AE1828"/>
          </w:rPr>
          <w:t>Occupational Health Risk Assessment</w:t>
        </w:r>
      </w:moveFrom>
    </w:p>
    <w:p w14:paraId="5310DDA5" w14:textId="23BD19E8" w:rsidR="00510A7B" w:rsidRPr="00905DEA" w:rsidDel="0089040E" w:rsidRDefault="00510A7B" w:rsidP="00510A7B">
      <w:pPr>
        <w:pStyle w:val="Bullet1IRESC"/>
        <w:ind w:left="1080"/>
        <w:rPr>
          <w:moveFrom w:id="634" w:author="Sneha Kulkarni" w:date="2018-05-18T18:20:00Z"/>
          <w:color w:val="AE1828"/>
        </w:rPr>
      </w:pPr>
      <w:moveFrom w:id="635" w:author="Sneha Kulkarni" w:date="2018-05-18T18:20:00Z">
        <w:r w:rsidRPr="00905DEA" w:rsidDel="0089040E">
          <w:rPr>
            <w:color w:val="AE1828"/>
          </w:rPr>
          <w:t>Chemical Hazard Assessment</w:t>
        </w:r>
      </w:moveFrom>
    </w:p>
    <w:p w14:paraId="4913E745" w14:textId="2897A975" w:rsidR="00510A7B" w:rsidRPr="00905DEA" w:rsidDel="0089040E" w:rsidRDefault="00510A7B" w:rsidP="00510A7B">
      <w:pPr>
        <w:pStyle w:val="Bullet1IRESC"/>
        <w:ind w:left="1080"/>
        <w:rPr>
          <w:moveFrom w:id="636" w:author="Sneha Kulkarni" w:date="2018-05-18T18:20:00Z"/>
          <w:color w:val="AE1828"/>
        </w:rPr>
      </w:pPr>
      <w:moveFrom w:id="637" w:author="Sneha Kulkarni" w:date="2018-05-18T18:20:00Z">
        <w:r w:rsidRPr="00905DEA" w:rsidDel="0089040E">
          <w:rPr>
            <w:color w:val="AE1828"/>
          </w:rPr>
          <w:t>Regulatory Compliance Reviews</w:t>
        </w:r>
      </w:moveFrom>
    </w:p>
    <w:p w14:paraId="1B9C243A" w14:textId="5D4CAE9D" w:rsidR="00510A7B" w:rsidRPr="00905DEA" w:rsidDel="0089040E" w:rsidRDefault="00510A7B" w:rsidP="00510A7B">
      <w:pPr>
        <w:pStyle w:val="Bullet1IRESC"/>
        <w:ind w:left="1080"/>
        <w:rPr>
          <w:moveFrom w:id="638" w:author="Sneha Kulkarni" w:date="2018-05-18T18:20:00Z"/>
          <w:color w:val="AE1828"/>
        </w:rPr>
      </w:pPr>
      <w:moveFrom w:id="639" w:author="Sneha Kulkarni" w:date="2018-05-18T18:20:00Z">
        <w:r w:rsidRPr="00905DEA" w:rsidDel="0089040E">
          <w:rPr>
            <w:color w:val="AE1828"/>
          </w:rPr>
          <w:t>EHS Audits</w:t>
        </w:r>
      </w:moveFrom>
    </w:p>
    <w:p w14:paraId="50267699" w14:textId="61D3B751" w:rsidR="00510A7B" w:rsidRPr="00905DEA" w:rsidDel="0089040E" w:rsidRDefault="00510A7B" w:rsidP="00510A7B">
      <w:pPr>
        <w:pStyle w:val="Bullet1IRESC"/>
        <w:numPr>
          <w:ilvl w:val="0"/>
          <w:numId w:val="0"/>
        </w:numPr>
        <w:ind w:left="1101"/>
        <w:rPr>
          <w:moveFrom w:id="640" w:author="Sneha Kulkarni" w:date="2018-05-18T18:20:00Z"/>
          <w:color w:val="AE1828"/>
        </w:rPr>
      </w:pPr>
    </w:p>
    <w:p w14:paraId="6EA0A7E4" w14:textId="122C890D" w:rsidR="00510A7B" w:rsidRPr="00905DEA" w:rsidDel="0089040E" w:rsidRDefault="00510A7B" w:rsidP="00960EB1">
      <w:pPr>
        <w:pStyle w:val="Heading3"/>
        <w:numPr>
          <w:ilvl w:val="2"/>
          <w:numId w:val="13"/>
        </w:numPr>
        <w:ind w:left="720" w:rightChars="0" w:right="539" w:hanging="720"/>
        <w:contextualSpacing w:val="0"/>
        <w:rPr>
          <w:moveFrom w:id="641" w:author="Sneha Kulkarni" w:date="2018-05-18T18:20:00Z"/>
          <w:color w:val="AE1828"/>
        </w:rPr>
      </w:pPr>
      <w:moveFrom w:id="642" w:author="Sneha Kulkarni" w:date="2018-05-18T18:20:00Z">
        <w:r w:rsidRPr="00905DEA" w:rsidDel="0089040E">
          <w:rPr>
            <w:color w:val="AE1828"/>
          </w:rPr>
          <w:t>Other Safety Studies</w:t>
        </w:r>
      </w:moveFrom>
    </w:p>
    <w:p w14:paraId="2455CDA4" w14:textId="7BE1D5C5" w:rsidR="00510A7B" w:rsidRPr="00905DEA" w:rsidDel="0089040E" w:rsidRDefault="00510A7B" w:rsidP="00510A7B">
      <w:pPr>
        <w:spacing w:after="240"/>
        <w:ind w:left="708" w:right="562"/>
        <w:jc w:val="both"/>
        <w:rPr>
          <w:moveFrom w:id="643" w:author="Sneha Kulkarni" w:date="2018-05-18T18:20:00Z"/>
          <w:color w:val="AE1828"/>
        </w:rPr>
      </w:pPr>
      <w:moveFrom w:id="644" w:author="Sneha Kulkarni" w:date="2018-05-18T18:20:00Z">
        <w:r w:rsidRPr="00905DEA" w:rsidDel="0089040E">
          <w:rPr>
            <w:noProof/>
            <w:color w:val="AE1828"/>
            <w:lang w:val="en-US"/>
          </w:rPr>
          <mc:AlternateContent>
            <mc:Choice Requires="wpg">
              <w:drawing>
                <wp:anchor distT="0" distB="0" distL="114300" distR="114300" simplePos="0" relativeHeight="251693568" behindDoc="0" locked="0" layoutInCell="1" allowOverlap="1" wp14:anchorId="67D6FADB" wp14:editId="3D629ED1">
                  <wp:simplePos x="0" y="0"/>
                  <wp:positionH relativeFrom="column">
                    <wp:posOffset>4137660</wp:posOffset>
                  </wp:positionH>
                  <wp:positionV relativeFrom="paragraph">
                    <wp:posOffset>523875</wp:posOffset>
                  </wp:positionV>
                  <wp:extent cx="1852295" cy="1899920"/>
                  <wp:effectExtent l="0" t="0" r="0" b="5080"/>
                  <wp:wrapSquare wrapText="bothSides"/>
                  <wp:docPr id="12" name="Group 12"/>
                  <wp:cNvGraphicFramePr/>
                  <a:graphic xmlns:a="http://schemas.openxmlformats.org/drawingml/2006/main">
                    <a:graphicData uri="http://schemas.microsoft.com/office/word/2010/wordprocessingGroup">
                      <wpg:wgp>
                        <wpg:cNvGrpSpPr/>
                        <wpg:grpSpPr>
                          <a:xfrm>
                            <a:off x="0" y="0"/>
                            <a:ext cx="1852295" cy="1899920"/>
                            <a:chOff x="0" y="0"/>
                            <a:chExt cx="2136038" cy="1792224"/>
                          </a:xfrm>
                        </wpg:grpSpPr>
                        <pic:pic xmlns:pic="http://schemas.openxmlformats.org/drawingml/2006/picture">
                          <pic:nvPicPr>
                            <pic:cNvPr id="13" name="Picture 3"/>
                            <pic:cNvPicPr>
                              <a:picLocks noChangeAspect="1"/>
                            </pic:cNvPicPr>
                          </pic:nvPicPr>
                          <pic:blipFill rotWithShape="1">
                            <a:blip r:embed="rId32" cstate="print">
                              <a:extLst>
                                <a:ext uri="{28A0092B-C50C-407E-A947-70E740481C1C}">
                                  <a14:useLocalDpi xmlns:a14="http://schemas.microsoft.com/office/drawing/2010/main" val="0"/>
                                </a:ext>
                              </a:extLst>
                            </a:blip>
                            <a:srcRect l="2936" r="6553"/>
                            <a:stretch/>
                          </pic:blipFill>
                          <pic:spPr bwMode="auto">
                            <a:xfrm>
                              <a:off x="0" y="0"/>
                              <a:ext cx="2136038" cy="1484985"/>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14" name="Picture 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95021" y="1477670"/>
                              <a:ext cx="1419149" cy="3145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F4DE03" id="Group 12" o:spid="_x0000_s1026" style="position:absolute;margin-left:325.8pt;margin-top:41.25pt;width:145.85pt;height:149.6pt;z-index:251693568;mso-width-relative:margin;mso-height-relative:margin" coordsize="21360,179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">
                  <v:shape id="Picture 3" o:spid="_x0000_s1027" type="#_x0000_t75" style="position:absolute;width:21360;height:14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">
                    <v:imagedata r:id="rId34" o:title="" cropleft="1924f" cropright="4295f"/>
                  </v:shape>
                  <v:shape id="Picture 4" o:spid="_x0000_s1028" type="#_x0000_t75" style="position:absolute;left:3950;top:14776;width:14191;height:3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">
                    <v:imagedata r:id="rId35" o:title=""/>
                  </v:shape>
                  <w10:wrap type="square"/>
                </v:group>
              </w:pict>
            </mc:Fallback>
          </mc:AlternateContent>
        </w:r>
        <w:r w:rsidRPr="00905DEA" w:rsidDel="0089040E">
          <w:rPr>
            <w:color w:val="AE1828"/>
          </w:rPr>
          <w:t>IRESC staff has undertaken a number of other safety studies for on-shore and offshore facilities, which include the following:</w:t>
        </w:r>
      </w:moveFrom>
    </w:p>
    <w:p w14:paraId="0ABED124" w14:textId="715E297B" w:rsidR="00510A7B" w:rsidRPr="00905DEA" w:rsidDel="0089040E" w:rsidRDefault="00510A7B" w:rsidP="00510A7B">
      <w:pPr>
        <w:pStyle w:val="Bullet1IRESC"/>
        <w:ind w:left="1080"/>
        <w:rPr>
          <w:moveFrom w:id="645" w:author="Sneha Kulkarni" w:date="2018-05-18T18:20:00Z"/>
          <w:color w:val="AE1828"/>
        </w:rPr>
      </w:pPr>
      <w:moveFrom w:id="646" w:author="Sneha Kulkarni" w:date="2018-05-18T18:20:00Z">
        <w:r w:rsidRPr="00905DEA" w:rsidDel="0089040E">
          <w:rPr>
            <w:color w:val="AE1828"/>
          </w:rPr>
          <w:t>Design/ Operations Safety Case</w:t>
        </w:r>
      </w:moveFrom>
    </w:p>
    <w:p w14:paraId="556A0D45" w14:textId="446A55C2" w:rsidR="00510A7B" w:rsidRPr="00905DEA" w:rsidDel="0089040E" w:rsidRDefault="00510A7B" w:rsidP="00510A7B">
      <w:pPr>
        <w:pStyle w:val="Bullet1IRESC"/>
        <w:ind w:left="1080"/>
        <w:rPr>
          <w:moveFrom w:id="647" w:author="Sneha Kulkarni" w:date="2018-05-18T18:20:00Z"/>
          <w:color w:val="AE1828"/>
        </w:rPr>
      </w:pPr>
      <w:moveFrom w:id="648" w:author="Sneha Kulkarni" w:date="2018-05-18T18:20:00Z">
        <w:r w:rsidRPr="00905DEA" w:rsidDel="0089040E">
          <w:rPr>
            <w:color w:val="AE1828"/>
          </w:rPr>
          <w:t>Control of Industrial Major Accident Hazards</w:t>
        </w:r>
        <w:r w:rsidRPr="00905DEA" w:rsidDel="0089040E">
          <w:rPr>
            <w:color w:val="AE1828"/>
          </w:rPr>
          <w:br/>
          <w:t>(CIMAH) Study</w:t>
        </w:r>
      </w:moveFrom>
    </w:p>
    <w:p w14:paraId="608BFCF0" w14:textId="3E68D9E7" w:rsidR="00510A7B" w:rsidRPr="00905DEA" w:rsidDel="0089040E" w:rsidRDefault="00510A7B" w:rsidP="00510A7B">
      <w:pPr>
        <w:pStyle w:val="Bullet1IRESC"/>
        <w:ind w:left="1080"/>
        <w:rPr>
          <w:moveFrom w:id="649" w:author="Sneha Kulkarni" w:date="2018-05-18T18:20:00Z"/>
          <w:color w:val="AE1828"/>
        </w:rPr>
      </w:pPr>
      <w:moveFrom w:id="650" w:author="Sneha Kulkarni" w:date="2018-05-18T18:20:00Z">
        <w:r w:rsidRPr="00905DEA" w:rsidDel="0089040E">
          <w:rPr>
            <w:color w:val="AE1828"/>
          </w:rPr>
          <w:t>Bow-Tie Analysis</w:t>
        </w:r>
      </w:moveFrom>
    </w:p>
    <w:p w14:paraId="75735A1A" w14:textId="577C585F" w:rsidR="00510A7B" w:rsidRPr="00905DEA" w:rsidDel="0089040E" w:rsidRDefault="00510A7B" w:rsidP="00510A7B">
      <w:pPr>
        <w:pStyle w:val="Bullet1IRESC"/>
        <w:ind w:left="1080"/>
        <w:rPr>
          <w:moveFrom w:id="651" w:author="Sneha Kulkarni" w:date="2018-05-18T18:20:00Z"/>
          <w:color w:val="AE1828"/>
        </w:rPr>
      </w:pPr>
      <w:moveFrom w:id="652" w:author="Sneha Kulkarni" w:date="2018-05-18T18:20:00Z">
        <w:r w:rsidRPr="00905DEA" w:rsidDel="0089040E">
          <w:rPr>
            <w:color w:val="AE1828"/>
          </w:rPr>
          <w:t>Hazard and Effects Register</w:t>
        </w:r>
      </w:moveFrom>
    </w:p>
    <w:p w14:paraId="65548C42" w14:textId="58570C1A" w:rsidR="00510A7B" w:rsidRPr="00905DEA" w:rsidDel="0089040E" w:rsidRDefault="00510A7B" w:rsidP="00510A7B">
      <w:pPr>
        <w:pStyle w:val="Bullet1IRESC"/>
        <w:ind w:left="1080"/>
        <w:rPr>
          <w:moveFrom w:id="653" w:author="Sneha Kulkarni" w:date="2018-05-18T18:20:00Z"/>
          <w:color w:val="AE1828"/>
        </w:rPr>
      </w:pPr>
      <w:moveFrom w:id="654" w:author="Sneha Kulkarni" w:date="2018-05-18T18:20:00Z">
        <w:r w:rsidRPr="00905DEA" w:rsidDel="0089040E">
          <w:rPr>
            <w:color w:val="AE1828"/>
          </w:rPr>
          <w:t>Evacuation, Escape and Rescue Analysis</w:t>
        </w:r>
      </w:moveFrom>
    </w:p>
    <w:p w14:paraId="7795A0B5" w14:textId="1E782840" w:rsidR="00510A7B" w:rsidRPr="00905DEA" w:rsidDel="0089040E" w:rsidRDefault="00510A7B" w:rsidP="00510A7B">
      <w:pPr>
        <w:pStyle w:val="Bullet1IRESC"/>
        <w:ind w:left="1080"/>
        <w:rPr>
          <w:moveFrom w:id="655" w:author="Sneha Kulkarni" w:date="2018-05-18T18:20:00Z"/>
          <w:color w:val="AE1828"/>
        </w:rPr>
      </w:pPr>
      <w:moveFrom w:id="656" w:author="Sneha Kulkarni" w:date="2018-05-18T18:20:00Z">
        <w:r w:rsidRPr="00905DEA" w:rsidDel="0089040E">
          <w:rPr>
            <w:color w:val="AE1828"/>
          </w:rPr>
          <w:t>Emergency Systems Survivability Assessment</w:t>
        </w:r>
      </w:moveFrom>
    </w:p>
    <w:p w14:paraId="42432CB3" w14:textId="02ACDAD2" w:rsidR="00510A7B" w:rsidRPr="00905DEA" w:rsidDel="0089040E" w:rsidRDefault="00510A7B" w:rsidP="00510A7B">
      <w:pPr>
        <w:pStyle w:val="Bullet1IRESC"/>
        <w:ind w:left="1080"/>
        <w:rPr>
          <w:moveFrom w:id="657" w:author="Sneha Kulkarni" w:date="2018-05-18T18:20:00Z"/>
          <w:color w:val="AE1828"/>
        </w:rPr>
      </w:pPr>
      <w:moveFrom w:id="658" w:author="Sneha Kulkarni" w:date="2018-05-18T18:20:00Z">
        <w:r w:rsidRPr="00905DEA" w:rsidDel="0089040E">
          <w:rPr>
            <w:color w:val="AE1828"/>
          </w:rPr>
          <w:t>Emergency Response Plan Preparation/Review</w:t>
        </w:r>
      </w:moveFrom>
    </w:p>
    <w:p w14:paraId="2616AD10" w14:textId="6793FF1B" w:rsidR="00510A7B" w:rsidRPr="00905DEA" w:rsidDel="0089040E" w:rsidRDefault="00510A7B" w:rsidP="00510A7B">
      <w:pPr>
        <w:pStyle w:val="Bullet1IRESC"/>
        <w:ind w:left="1080"/>
        <w:rPr>
          <w:moveFrom w:id="659" w:author="Sneha Kulkarni" w:date="2018-05-18T18:20:00Z"/>
          <w:color w:val="AE1828"/>
        </w:rPr>
      </w:pPr>
      <w:moveFrom w:id="660" w:author="Sneha Kulkarni" w:date="2018-05-18T18:20:00Z">
        <w:r w:rsidRPr="00905DEA" w:rsidDel="0089040E">
          <w:rPr>
            <w:color w:val="AE1828"/>
          </w:rPr>
          <w:t>Dropped Object Studies</w:t>
        </w:r>
      </w:moveFrom>
    </w:p>
    <w:p w14:paraId="4EFA1714" w14:textId="33AE9623" w:rsidR="00510A7B" w:rsidRPr="00905DEA" w:rsidDel="0089040E" w:rsidRDefault="00510A7B" w:rsidP="00510A7B">
      <w:pPr>
        <w:pStyle w:val="Bullet1IRESC"/>
        <w:ind w:left="1080"/>
        <w:rPr>
          <w:moveFrom w:id="661" w:author="Sneha Kulkarni" w:date="2018-05-18T18:20:00Z"/>
          <w:color w:val="AE1828"/>
        </w:rPr>
      </w:pPr>
      <w:moveFrom w:id="662" w:author="Sneha Kulkarni" w:date="2018-05-18T18:20:00Z">
        <w:r w:rsidRPr="00905DEA" w:rsidDel="0089040E">
          <w:rPr>
            <w:color w:val="AE1828"/>
          </w:rPr>
          <w:t xml:space="preserve">Ship Collision Studies </w:t>
        </w:r>
      </w:moveFrom>
    </w:p>
    <w:p w14:paraId="6B54330E" w14:textId="4BC282B3" w:rsidR="00510A7B" w:rsidRPr="00905DEA" w:rsidDel="0089040E" w:rsidRDefault="00510A7B" w:rsidP="00510A7B">
      <w:pPr>
        <w:pStyle w:val="Bullet1IRESC"/>
        <w:ind w:left="1080"/>
        <w:rPr>
          <w:moveFrom w:id="663" w:author="Sneha Kulkarni" w:date="2018-05-18T18:20:00Z"/>
          <w:color w:val="AE1828"/>
        </w:rPr>
      </w:pPr>
      <w:moveFrom w:id="664" w:author="Sneha Kulkarni" w:date="2018-05-18T18:20:00Z">
        <w:r w:rsidRPr="00905DEA" w:rsidDel="0089040E">
          <w:rPr>
            <w:color w:val="AE1828"/>
          </w:rPr>
          <w:t>Helicopter Crash Studies</w:t>
        </w:r>
      </w:moveFrom>
    </w:p>
    <w:p w14:paraId="1837834B" w14:textId="001CD989" w:rsidR="00510A7B" w:rsidRPr="00905DEA" w:rsidDel="0089040E" w:rsidRDefault="00510A7B" w:rsidP="00510A7B">
      <w:pPr>
        <w:pStyle w:val="Bullet1IRESC"/>
        <w:ind w:left="1080"/>
        <w:rPr>
          <w:moveFrom w:id="665" w:author="Sneha Kulkarni" w:date="2018-05-18T18:20:00Z"/>
          <w:color w:val="AE1828"/>
        </w:rPr>
      </w:pPr>
      <w:moveFrom w:id="666" w:author="Sneha Kulkarni" w:date="2018-05-18T18:20:00Z">
        <w:r w:rsidRPr="00905DEA" w:rsidDel="0089040E">
          <w:rPr>
            <w:color w:val="AE1828"/>
          </w:rPr>
          <w:t>3D Fire &amp; Gas Mapping</w:t>
        </w:r>
      </w:moveFrom>
    </w:p>
    <w:p w14:paraId="24B49A9B" w14:textId="6DD1FB56" w:rsidR="00510A7B" w:rsidRPr="00905DEA" w:rsidDel="0089040E" w:rsidRDefault="00510A7B" w:rsidP="00510A7B">
      <w:pPr>
        <w:pStyle w:val="Bullet1IRESC"/>
        <w:ind w:left="1080"/>
        <w:rPr>
          <w:moveFrom w:id="667" w:author="Sneha Kulkarni" w:date="2018-05-18T18:20:00Z"/>
          <w:color w:val="AE1828"/>
        </w:rPr>
      </w:pPr>
      <w:moveFrom w:id="668" w:author="Sneha Kulkarni" w:date="2018-05-18T18:20:00Z">
        <w:r w:rsidRPr="00905DEA" w:rsidDel="0089040E">
          <w:rPr>
            <w:color w:val="AE1828"/>
          </w:rPr>
          <w:t>Flare Radiation and Dispersion Studies</w:t>
        </w:r>
      </w:moveFrom>
    </w:p>
    <w:p w14:paraId="3F9BF54A" w14:textId="2BA416A5" w:rsidR="00510A7B" w:rsidRPr="00905DEA" w:rsidDel="0089040E" w:rsidRDefault="00510A7B" w:rsidP="00510A7B">
      <w:pPr>
        <w:pStyle w:val="Bullet1IRESC"/>
        <w:ind w:left="1080"/>
        <w:rPr>
          <w:moveFrom w:id="669" w:author="Sneha Kulkarni" w:date="2018-05-18T18:20:00Z"/>
          <w:color w:val="AE1828"/>
        </w:rPr>
      </w:pPr>
      <w:moveFrom w:id="670" w:author="Sneha Kulkarni" w:date="2018-05-18T18:20:00Z">
        <w:r w:rsidRPr="00905DEA" w:rsidDel="0089040E">
          <w:rPr>
            <w:color w:val="AE1828"/>
          </w:rPr>
          <w:t>HSE Management Systems Review</w:t>
        </w:r>
      </w:moveFrom>
    </w:p>
    <w:p w14:paraId="5D1DEE93" w14:textId="5105784E" w:rsidR="00510A7B" w:rsidRPr="00905DEA" w:rsidDel="0089040E" w:rsidRDefault="00510A7B" w:rsidP="00510A7B">
      <w:pPr>
        <w:pStyle w:val="Bullet1IRESC"/>
        <w:ind w:left="1080"/>
        <w:rPr>
          <w:moveFrom w:id="671" w:author="Sneha Kulkarni" w:date="2018-05-18T18:20:00Z"/>
          <w:color w:val="AE1828"/>
        </w:rPr>
      </w:pPr>
      <w:moveFrom w:id="672" w:author="Sneha Kulkarni" w:date="2018-05-18T18:20:00Z">
        <w:r w:rsidRPr="00905DEA" w:rsidDel="0089040E">
          <w:rPr>
            <w:color w:val="AE1828"/>
          </w:rPr>
          <w:t>Simultaneous Operations (SIMOPS)</w:t>
        </w:r>
      </w:moveFrom>
    </w:p>
    <w:p w14:paraId="60565D4F" w14:textId="59E5234C" w:rsidR="00510A7B" w:rsidRPr="00905DEA" w:rsidDel="0089040E" w:rsidRDefault="00510A7B" w:rsidP="00510A7B">
      <w:pPr>
        <w:pStyle w:val="Bullet1IRESC"/>
        <w:ind w:left="1080"/>
        <w:rPr>
          <w:moveFrom w:id="673" w:author="Sneha Kulkarni" w:date="2018-05-18T18:20:00Z"/>
          <w:color w:val="AE1828"/>
        </w:rPr>
      </w:pPr>
      <w:moveFrom w:id="674" w:author="Sneha Kulkarni" w:date="2018-05-18T18:20:00Z">
        <w:r w:rsidRPr="00905DEA" w:rsidDel="0089040E">
          <w:rPr>
            <w:color w:val="AE1828"/>
          </w:rPr>
          <w:t>Safety Critical Elements (SCE) Identification and Performance Standards (PS)</w:t>
        </w:r>
      </w:moveFrom>
    </w:p>
    <w:p w14:paraId="6C468CB8" w14:textId="6BAACF90" w:rsidR="00510A7B" w:rsidRPr="00905DEA" w:rsidDel="0089040E" w:rsidRDefault="00510A7B" w:rsidP="00510A7B">
      <w:pPr>
        <w:pStyle w:val="Bullet1IRESC"/>
        <w:numPr>
          <w:ilvl w:val="0"/>
          <w:numId w:val="0"/>
        </w:numPr>
        <w:ind w:left="1134"/>
        <w:rPr>
          <w:moveFrom w:id="675" w:author="Sneha Kulkarni" w:date="2018-05-18T18:20:00Z"/>
          <w:color w:val="AE1828"/>
        </w:rPr>
      </w:pPr>
      <w:moveFrom w:id="676" w:author="Sneha Kulkarni" w:date="2018-05-18T18:20:00Z">
        <w:r w:rsidRPr="00905DEA" w:rsidDel="0089040E">
          <w:rPr>
            <w:color w:val="AE1828"/>
          </w:rPr>
          <w:t>Safety Critical Activities</w:t>
        </w:r>
      </w:moveFrom>
    </w:p>
    <w:p w14:paraId="699153B2" w14:textId="12E9C186" w:rsidR="00510A7B" w:rsidRPr="00905DEA" w:rsidDel="0089040E" w:rsidRDefault="00510A7B" w:rsidP="00510A7B">
      <w:pPr>
        <w:ind w:left="708"/>
        <w:rPr>
          <w:moveFrom w:id="677" w:author="Sneha Kulkarni" w:date="2018-05-18T18:20:00Z"/>
          <w:color w:val="AE1828"/>
        </w:rPr>
      </w:pPr>
    </w:p>
    <w:p w14:paraId="73955EF1" w14:textId="412C7022" w:rsidR="00510A7B" w:rsidRPr="00905DEA" w:rsidDel="0089040E" w:rsidRDefault="00510A7B" w:rsidP="00645416">
      <w:pPr>
        <w:ind w:left="708"/>
        <w:jc w:val="both"/>
        <w:rPr>
          <w:moveFrom w:id="678" w:author="Sneha Kulkarni" w:date="2018-05-18T18:20:00Z"/>
          <w:rFonts w:ascii="Helvetica" w:hAnsi="Helvetica" w:cs="Helvetica"/>
          <w:color w:val="AE1828"/>
          <w:sz w:val="36"/>
          <w:szCs w:val="36"/>
        </w:rPr>
      </w:pPr>
      <w:moveFrom w:id="679" w:author="Sneha Kulkarni" w:date="2018-05-18T18:20:00Z">
        <w:r w:rsidRPr="00905DEA" w:rsidDel="0089040E">
          <w:rPr>
            <w:color w:val="AE1828"/>
          </w:rPr>
          <w:t xml:space="preserve">IRESC services also includes the use of Computational Fluid Dynamics (CFD) for full probabilistic explosion modelling with the FLACS software, fire modelling with KFX and dispersion / thermal plume type studies with ANSYS CFX. </w:t>
        </w:r>
      </w:moveFrom>
    </w:p>
    <w:moveFromRangeEnd w:id="524"/>
    <w:p w14:paraId="67702E4D" w14:textId="6150FBF2" w:rsidR="00DF44BA" w:rsidRPr="00EC021C" w:rsidRDefault="00074B72" w:rsidP="00950754">
      <w:pPr>
        <w:pStyle w:val="Heading1"/>
        <w:spacing w:before="400"/>
        <w:ind w:left="709" w:hanging="709"/>
        <w:jc w:val="both"/>
      </w:pPr>
      <w:del w:id="680" w:author="Sneha Kulkarni" w:date="2018-05-18T18:25:00Z">
        <w:r w:rsidRPr="00905DEA" w:rsidDel="00905DEA">
          <w:delText>IR</w:delText>
        </w:r>
      </w:del>
      <w:ins w:id="681" w:author="Sneha Kulkarni" w:date="2018-05-18T18:24:00Z">
        <w:r w:rsidR="00905DEA" w:rsidRPr="00905DEA">
          <w:t>IR</w:t>
        </w:r>
      </w:ins>
      <w:r w:rsidRPr="00905DEA">
        <w:t xml:space="preserve">ESC </w:t>
      </w:r>
      <w:r w:rsidR="00DF44BA" w:rsidRPr="00905DEA">
        <w:t>experien</w:t>
      </w:r>
      <w:r w:rsidR="00DF44BA" w:rsidRPr="00EC021C">
        <w:t>ce</w:t>
      </w:r>
    </w:p>
    <w:p w14:paraId="7E13E1CF" w14:textId="16A2DF0C" w:rsidR="000D655B" w:rsidRDefault="007D75C2" w:rsidP="007230FF">
      <w:pPr>
        <w:ind w:left="708"/>
        <w:jc w:val="both"/>
      </w:pPr>
      <w:r w:rsidRPr="0036278C">
        <w:t>IRESC possesses highly qualified, multi-disciplinary HSE risk practitioners with global experience in providing independent services for clients in the onshore and offshore, oil &amp; gas and petrochemical sectors. Our team has extensive experience in undertaking process safety, risk and reliability studies of major projects during basic/detailed engineering phase.</w:t>
      </w:r>
    </w:p>
    <w:p w14:paraId="4AF50615" w14:textId="44D52B5D" w:rsidR="000D655B" w:rsidRDefault="000D655B" w:rsidP="007230FF">
      <w:pPr>
        <w:ind w:left="708"/>
        <w:jc w:val="both"/>
      </w:pPr>
    </w:p>
    <w:p w14:paraId="1DA2F046" w14:textId="65C9B525" w:rsidR="00314B28" w:rsidDel="00F101BE" w:rsidRDefault="00D1265E" w:rsidP="005B549A">
      <w:pPr>
        <w:ind w:left="708"/>
        <w:jc w:val="both"/>
        <w:rPr>
          <w:ins w:id="682" w:author="Sneha Kulkarni" w:date="2018-05-18T20:50:00Z"/>
          <w:del w:id="683" w:author="Vincentius Mario PURNAMA" w:date="2020-08-25T19:52:00Z"/>
        </w:rPr>
      </w:pPr>
      <w:ins w:id="684" w:author="Vincentius Mario PURNAMA" w:date="2020-08-25T20:15:00Z">
        <w:r>
          <w:t>D</w:t>
        </w:r>
        <w:r w:rsidRPr="006F7840">
          <w:t>etails of IRESC services and experiences are provided in Company Brochure as attached in Annexure A</w:t>
        </w:r>
        <w:r>
          <w:t>.</w:t>
        </w:r>
        <w:r w:rsidDel="00F101BE">
          <w:t xml:space="preserve"> </w:t>
        </w:r>
      </w:ins>
      <w:del w:id="685" w:author="Vincentius Mario PURNAMA" w:date="2020-08-25T19:57:00Z">
        <w:r w:rsidR="004E286C" w:rsidDel="00F101BE">
          <w:delText>D</w:delText>
        </w:r>
        <w:r w:rsidR="004E286C" w:rsidRPr="006F7840" w:rsidDel="00F101BE">
          <w:delText>etails of IRESC services and experiences are provided in Company Brochure as attached in Annexure A.</w:delText>
        </w:r>
        <w:r w:rsidR="004E286C" w:rsidRPr="001C2430" w:rsidDel="00F101BE">
          <w:rPr>
            <w:rFonts w:hint="eastAsia"/>
          </w:rPr>
          <w:delText xml:space="preserve"> </w:delText>
        </w:r>
      </w:del>
      <w:r w:rsidR="004E286C">
        <w:rPr>
          <w:rFonts w:hint="eastAsia"/>
        </w:rPr>
        <w:t xml:space="preserve">IRESC Project </w:t>
      </w:r>
      <w:r w:rsidR="004E286C">
        <w:t>experience</w:t>
      </w:r>
      <w:r w:rsidR="004E286C">
        <w:rPr>
          <w:rFonts w:hint="eastAsia"/>
        </w:rPr>
        <w:t xml:space="preserve"> is presented in</w:t>
      </w:r>
      <w:del w:id="686" w:author="Vincentius Mario PURNAMA" w:date="2020-08-25T21:09:00Z">
        <w:r w:rsidR="004E286C" w:rsidDel="00FA0175">
          <w:rPr>
            <w:rFonts w:hint="eastAsia"/>
          </w:rPr>
          <w:delText xml:space="preserve"> </w:delText>
        </w:r>
      </w:del>
      <w:ins w:id="687" w:author="Sneha Kulkarni" w:date="2018-05-18T20:50:00Z">
        <w:del w:id="688" w:author="Vincentius Mario PURNAMA" w:date="2020-08-25T21:09:00Z">
          <w:r w:rsidR="009B79DB" w:rsidDel="00FA0175">
            <w:fldChar w:fldCharType="begin"/>
          </w:r>
          <w:r w:rsidR="009B79DB" w:rsidDel="00FA0175">
            <w:delInstrText xml:space="preserve"> </w:delInstrText>
          </w:r>
          <w:r w:rsidR="009B79DB" w:rsidDel="00FA0175">
            <w:rPr>
              <w:rFonts w:hint="eastAsia"/>
            </w:rPr>
            <w:delInstrText>REF _Ref514439960 \h</w:delInstrText>
          </w:r>
          <w:r w:rsidR="009B79DB" w:rsidDel="00FA0175">
            <w:delInstrText xml:space="preserve"> </w:delInstrText>
          </w:r>
        </w:del>
      </w:ins>
      <w:del w:id="689" w:author="Vincentius Mario PURNAMA" w:date="2020-08-25T21:09:00Z">
        <w:r w:rsidR="009B79DB" w:rsidDel="00FA0175">
          <w:fldChar w:fldCharType="separate"/>
        </w:r>
      </w:del>
      <w:ins w:id="690" w:author="Sneha Kulkarni" w:date="2018-05-18T22:07:00Z">
        <w:del w:id="691" w:author="Vincentius Mario PURNAMA" w:date="2020-08-25T21:09:00Z">
          <w:r w:rsidR="006E0F59" w:rsidDel="00FA0175">
            <w:rPr>
              <w:lang w:eastAsia="zh-HK"/>
            </w:rPr>
            <w:delText xml:space="preserve">Table </w:delText>
          </w:r>
          <w:r w:rsidR="006E0F59" w:rsidDel="00FA0175">
            <w:rPr>
              <w:noProof/>
              <w:lang w:eastAsia="zh-HK"/>
            </w:rPr>
            <w:delText>7</w:delText>
          </w:r>
          <w:r w:rsidR="006E0F59" w:rsidDel="00FA0175">
            <w:rPr>
              <w:lang w:eastAsia="zh-HK"/>
            </w:rPr>
            <w:delText>.</w:delText>
          </w:r>
          <w:r w:rsidR="006E0F59" w:rsidDel="00FA0175">
            <w:rPr>
              <w:noProof/>
              <w:lang w:eastAsia="zh-HK"/>
            </w:rPr>
            <w:delText>2</w:delText>
          </w:r>
        </w:del>
      </w:ins>
      <w:ins w:id="692" w:author="Sneha Kulkarni" w:date="2018-05-18T20:50:00Z">
        <w:del w:id="693" w:author="Vincentius Mario PURNAMA" w:date="2020-08-25T21:09:00Z">
          <w:r w:rsidR="009B79DB" w:rsidDel="00FA0175">
            <w:fldChar w:fldCharType="end"/>
          </w:r>
        </w:del>
      </w:ins>
      <w:ins w:id="694" w:author="Vincentius Mario PURNAMA" w:date="2020-08-25T21:09:00Z">
        <w:r w:rsidR="00FA0175">
          <w:t xml:space="preserve"> the following tables</w:t>
        </w:r>
      </w:ins>
      <w:ins w:id="695" w:author="Sneha Kulkarni" w:date="2018-05-18T20:50:00Z">
        <w:r w:rsidR="009B79DB">
          <w:t>.</w:t>
        </w:r>
      </w:ins>
    </w:p>
    <w:p w14:paraId="2EB167D0" w14:textId="0EE86EFF" w:rsidR="00645416" w:rsidRDefault="004E286C" w:rsidP="00F101BE">
      <w:pPr>
        <w:ind w:left="708"/>
        <w:jc w:val="both"/>
      </w:pPr>
      <w:del w:id="696" w:author="Sneha Kulkarni" w:date="2018-05-18T20:50:00Z">
        <w:r w:rsidDel="005B549A">
          <w:fldChar w:fldCharType="begin"/>
        </w:r>
        <w:r w:rsidDel="005B549A">
          <w:delInstrText xml:space="preserve"> </w:delInstrText>
        </w:r>
        <w:r w:rsidDel="005B549A">
          <w:rPr>
            <w:rFonts w:hint="eastAsia"/>
          </w:rPr>
          <w:delInstrText>REF _Ref487024523 \h</w:delInstrText>
        </w:r>
        <w:r w:rsidDel="005B549A">
          <w:delInstrText xml:space="preserve">  \* MERGEFORMAT </w:delInstrText>
        </w:r>
        <w:r w:rsidDel="005B549A">
          <w:fldChar w:fldCharType="separate"/>
        </w:r>
      </w:del>
      <w:del w:id="697" w:author="Sneha Kulkarni" w:date="2018-05-18T20:49:00Z">
        <w:r w:rsidR="00955455" w:rsidDel="005B549A">
          <w:delText>Table 7.1</w:delText>
        </w:r>
      </w:del>
      <w:ins w:id="698" w:author="Anurag Mishra" w:date="2018-05-18T17:58:00Z">
        <w:del w:id="699" w:author="Sneha Kulkarni" w:date="2018-05-18T20:49:00Z">
          <w:r w:rsidR="0055537C" w:rsidDel="005B549A">
            <w:fldChar w:fldCharType="begin"/>
          </w:r>
          <w:r w:rsidR="0055537C" w:rsidDel="005B549A">
            <w:delInstrText xml:space="preserve"> REF _Ref514429616 \h </w:delInstrText>
          </w:r>
        </w:del>
      </w:ins>
      <w:del w:id="700" w:author="Sneha Kulkarni" w:date="2018-05-18T20:49:00Z">
        <w:r w:rsidR="0055537C" w:rsidDel="005B549A">
          <w:fldChar w:fldCharType="separate"/>
        </w:r>
      </w:del>
      <w:ins w:id="701" w:author="Anurag Mishra" w:date="2018-05-18T17:58:00Z">
        <w:del w:id="702" w:author="Sneha Kulkarni" w:date="2018-05-18T20:49:00Z">
          <w:r w:rsidR="0055537C" w:rsidDel="005B549A">
            <w:rPr>
              <w:lang w:eastAsia="zh-HK"/>
            </w:rPr>
            <w:delText xml:space="preserve">Table </w:delText>
          </w:r>
          <w:r w:rsidR="0055537C" w:rsidDel="005B549A">
            <w:rPr>
              <w:noProof/>
              <w:lang w:eastAsia="zh-HK"/>
            </w:rPr>
            <w:delText>7</w:delText>
          </w:r>
          <w:r w:rsidR="0055537C" w:rsidDel="005B549A">
            <w:rPr>
              <w:lang w:eastAsia="zh-HK"/>
            </w:rPr>
            <w:delText>.</w:delText>
          </w:r>
          <w:r w:rsidR="0055537C" w:rsidDel="005B549A">
            <w:rPr>
              <w:noProof/>
              <w:lang w:eastAsia="zh-HK"/>
            </w:rPr>
            <w:delText>1</w:delText>
          </w:r>
          <w:r w:rsidR="0055537C" w:rsidDel="005B549A">
            <w:fldChar w:fldCharType="end"/>
          </w:r>
        </w:del>
      </w:ins>
      <w:del w:id="703" w:author="Sneha Kulkarni" w:date="2018-05-18T20:49:00Z">
        <w:r w:rsidR="00955455" w:rsidDel="005B549A">
          <w:rPr>
            <w:lang w:eastAsia="zh-HK"/>
          </w:rPr>
          <w:delText xml:space="preserve"> </w:delText>
        </w:r>
      </w:del>
      <w:del w:id="704" w:author="Sneha Kulkarni" w:date="2018-05-18T20:50:00Z">
        <w:r w:rsidDel="005B549A">
          <w:fldChar w:fldCharType="end"/>
        </w:r>
      </w:del>
      <w:ins w:id="705" w:author="Anurag Mishra" w:date="2018-05-18T17:58:00Z">
        <w:del w:id="706" w:author="Sneha Kulkarni" w:date="2018-05-18T20:50:00Z">
          <w:r w:rsidR="0055537C" w:rsidDel="005B549A">
            <w:delText>and</w:delText>
          </w:r>
        </w:del>
      </w:ins>
      <w:ins w:id="707" w:author="Anurag Mishra" w:date="2018-05-18T17:59:00Z">
        <w:del w:id="708" w:author="Sneha Kulkarni" w:date="2018-05-18T20:50:00Z">
          <w:r w:rsidR="0055537C" w:rsidDel="005B549A">
            <w:delText xml:space="preserve"> 7.2</w:delText>
          </w:r>
        </w:del>
      </w:ins>
      <w:del w:id="709" w:author="Sneha Kulkarni" w:date="2018-05-18T20:50:00Z">
        <w:r w:rsidR="003A7414" w:rsidDel="005B549A">
          <w:delText>.</w:delText>
        </w:r>
      </w:del>
    </w:p>
    <w:p w14:paraId="39BFEDA8" w14:textId="5F90E451" w:rsidR="00FD42AC" w:rsidRPr="00A562C0" w:rsidRDefault="004A0405" w:rsidP="004E156D">
      <w:pPr>
        <w:ind w:left="708"/>
        <w:jc w:val="both"/>
        <w:sectPr w:rsidR="00FD42AC" w:rsidRPr="00A562C0" w:rsidSect="007F2636">
          <w:headerReference w:type="default" r:id="rId36"/>
          <w:footerReference w:type="default" r:id="rId37"/>
          <w:pgSz w:w="11906" w:h="16838" w:code="9"/>
          <w:pgMar w:top="1701" w:right="567" w:bottom="1418" w:left="567" w:header="601" w:footer="992" w:gutter="567"/>
          <w:pgNumType w:start="1"/>
          <w:cols w:space="425"/>
          <w:docGrid w:type="lines" w:linePitch="360"/>
        </w:sectPr>
      </w:pPr>
      <w:r>
        <w:t xml:space="preserve"> </w:t>
      </w:r>
    </w:p>
    <w:p w14:paraId="771B025B" w14:textId="627DABAB" w:rsidR="00645416" w:rsidRDefault="00645416" w:rsidP="00F066DB">
      <w:pPr>
        <w:pStyle w:val="CaptionFigure"/>
        <w:ind w:left="708"/>
      </w:pPr>
      <w:bookmarkStart w:id="724" w:name="_Ref487024523"/>
      <w:del w:id="725" w:author="Anurag Mishra" w:date="2018-05-18T18:04:00Z">
        <w:r w:rsidRPr="008D0A78" w:rsidDel="00F066DB">
          <w:lastRenderedPageBreak/>
          <w:delText>Figure</w:delText>
        </w:r>
        <w:r w:rsidRPr="008C50C3" w:rsidDel="00F066DB">
          <w:delText xml:space="preserve"> </w:delText>
        </w:r>
        <w:r w:rsidRPr="008C50C3" w:rsidDel="00F066DB">
          <w:fldChar w:fldCharType="begin"/>
        </w:r>
        <w:r w:rsidRPr="008C50C3" w:rsidDel="00F066DB">
          <w:delInstrText xml:space="preserve"> STYLEREF 1 \s </w:delInstrText>
        </w:r>
        <w:r w:rsidRPr="008C50C3" w:rsidDel="00F066DB">
          <w:fldChar w:fldCharType="separate"/>
        </w:r>
        <w:r w:rsidDel="00F066DB">
          <w:rPr>
            <w:noProof/>
          </w:rPr>
          <w:delText>6</w:delText>
        </w:r>
        <w:r w:rsidRPr="008C50C3" w:rsidDel="00F066DB">
          <w:fldChar w:fldCharType="end"/>
        </w:r>
        <w:r w:rsidRPr="008C50C3" w:rsidDel="00F066DB">
          <w:delText>.</w:delText>
        </w:r>
        <w:r w:rsidRPr="008C50C3" w:rsidDel="00F066DB">
          <w:fldChar w:fldCharType="begin"/>
        </w:r>
        <w:r w:rsidRPr="008C50C3" w:rsidDel="00F066DB">
          <w:delInstrText xml:space="preserve"> SEQ Figure \* ARABIC \s 1 </w:delInstrText>
        </w:r>
        <w:r w:rsidRPr="008C50C3" w:rsidDel="00F066DB">
          <w:fldChar w:fldCharType="separate"/>
        </w:r>
        <w:r w:rsidDel="00F066DB">
          <w:rPr>
            <w:noProof/>
          </w:rPr>
          <w:delText>1</w:delText>
        </w:r>
        <w:r w:rsidRPr="008C50C3" w:rsidDel="00F066DB">
          <w:fldChar w:fldCharType="end"/>
        </w:r>
        <w:r w:rsidRPr="00FF78E9" w:rsidDel="00F066DB">
          <w:delText xml:space="preserve"> </w:delText>
        </w:r>
      </w:del>
      <w:ins w:id="726" w:author="Anurag Mishra" w:date="2018-05-18T18:04:00Z">
        <w:r w:rsidR="00F066DB">
          <w:t xml:space="preserve">Table </w:t>
        </w:r>
        <w:r w:rsidR="00F066DB">
          <w:fldChar w:fldCharType="begin"/>
        </w:r>
        <w:r w:rsidR="00F066DB">
          <w:instrText xml:space="preserve"> STYLEREF 1 \s </w:instrText>
        </w:r>
      </w:ins>
      <w:r w:rsidR="00F066DB">
        <w:fldChar w:fldCharType="separate"/>
      </w:r>
      <w:r w:rsidR="006E0F59">
        <w:rPr>
          <w:noProof/>
        </w:rPr>
        <w:t>7</w:t>
      </w:r>
      <w:ins w:id="727" w:author="Anurag Mishra" w:date="2018-05-18T18:04:00Z">
        <w:r w:rsidR="00F066DB">
          <w:fldChar w:fldCharType="end"/>
        </w:r>
        <w:r w:rsidR="00F066DB">
          <w:t>.</w:t>
        </w:r>
        <w:r w:rsidR="00F066DB">
          <w:fldChar w:fldCharType="begin"/>
        </w:r>
        <w:r w:rsidR="00F066DB">
          <w:instrText xml:space="preserve"> SEQ Table \* ARABIC \s 1 </w:instrText>
        </w:r>
      </w:ins>
      <w:r w:rsidR="00F066DB">
        <w:fldChar w:fldCharType="separate"/>
      </w:r>
      <w:ins w:id="728" w:author="Sneha Kulkarni" w:date="2018-05-18T22:07:00Z">
        <w:r w:rsidR="006E0F59">
          <w:rPr>
            <w:noProof/>
          </w:rPr>
          <w:t>1</w:t>
        </w:r>
      </w:ins>
      <w:ins w:id="729" w:author="Anurag Mishra" w:date="2018-05-18T18:04:00Z">
        <w:r w:rsidR="00F066DB">
          <w:fldChar w:fldCharType="end"/>
        </w:r>
        <w:r w:rsidR="00F066DB">
          <w:t xml:space="preserve"> </w:t>
        </w:r>
      </w:ins>
      <w:r>
        <w:t>IRESC Refinery Project Experience</w:t>
      </w:r>
    </w:p>
    <w:p w14:paraId="62364F79" w14:textId="77777777" w:rsidR="00645416" w:rsidRDefault="00645416" w:rsidP="00645416">
      <w:pPr>
        <w:pStyle w:val="CaptionIRESC"/>
        <w:ind w:leftChars="0" w:left="0"/>
      </w:pPr>
      <w:commentRangeStart w:id="730"/>
      <w:r w:rsidRPr="008C50C3">
        <w:rPr>
          <w:noProof/>
          <w:lang w:val="en-US"/>
        </w:rPr>
        <w:drawing>
          <wp:anchor distT="0" distB="0" distL="114300" distR="114300" simplePos="0" relativeHeight="251660288" behindDoc="0" locked="0" layoutInCell="1" allowOverlap="1" wp14:anchorId="5893BCE2" wp14:editId="158E5A9C">
            <wp:simplePos x="0" y="0"/>
            <wp:positionH relativeFrom="column">
              <wp:posOffset>3810</wp:posOffset>
            </wp:positionH>
            <wp:positionV relativeFrom="paragraph">
              <wp:posOffset>205105</wp:posOffset>
            </wp:positionV>
            <wp:extent cx="9197066" cy="4507992"/>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97066" cy="4507992"/>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730"/>
      <w:r w:rsidR="002A0930">
        <w:rPr>
          <w:rStyle w:val="CommentReference"/>
          <w:rFonts w:ascii="Helvetica-Light" w:hAnsi="Helvetica-Light" w:cs="Times New Roman"/>
          <w:b w:val="0"/>
        </w:rPr>
        <w:commentReference w:id="730"/>
      </w:r>
    </w:p>
    <w:p w14:paraId="3E115507" w14:textId="77777777" w:rsidR="00645416" w:rsidRDefault="00645416">
      <w:pPr>
        <w:spacing w:after="0" w:line="240" w:lineRule="auto"/>
        <w:ind w:leftChars="0" w:left="0" w:right="0"/>
        <w:contextualSpacing w:val="0"/>
        <w:rPr>
          <w:rFonts w:ascii="Helvetica" w:hAnsi="Helvetica" w:cs="Helvetica"/>
          <w:b/>
          <w:lang w:eastAsia="zh-HK"/>
        </w:rPr>
      </w:pPr>
      <w:r>
        <w:rPr>
          <w:lang w:eastAsia="zh-HK"/>
        </w:rPr>
        <w:br w:type="page"/>
      </w:r>
    </w:p>
    <w:p w14:paraId="7024BAAA" w14:textId="3BAA31A4" w:rsidR="00FB234E" w:rsidDel="00FA0175" w:rsidRDefault="00FB234E" w:rsidP="00146F9B">
      <w:pPr>
        <w:pStyle w:val="CaptionIRESC"/>
        <w:ind w:leftChars="0" w:left="0"/>
        <w:rPr>
          <w:del w:id="731" w:author="Vincentius Mario PURNAMA" w:date="2020-08-25T21:12:00Z"/>
          <w:lang w:eastAsia="zh-HK"/>
        </w:rPr>
      </w:pPr>
      <w:bookmarkStart w:id="732" w:name="_Ref514439960"/>
      <w:del w:id="733" w:author="Vincentius Mario PURNAMA" w:date="2020-08-25T21:12:00Z">
        <w:r w:rsidDel="00FA0175">
          <w:rPr>
            <w:lang w:eastAsia="zh-HK"/>
          </w:rPr>
          <w:lastRenderedPageBreak/>
          <w:delText xml:space="preserve">Table </w:delText>
        </w:r>
      </w:del>
      <w:ins w:id="734" w:author="Anurag Mishra" w:date="2018-05-18T18:04:00Z">
        <w:del w:id="735" w:author="Vincentius Mario PURNAMA" w:date="2020-08-25T21:12:00Z">
          <w:r w:rsidR="00F066DB" w:rsidDel="00FA0175">
            <w:rPr>
              <w:lang w:eastAsia="zh-HK"/>
            </w:rPr>
            <w:fldChar w:fldCharType="begin"/>
          </w:r>
          <w:r w:rsidR="00F066DB" w:rsidDel="00FA0175">
            <w:rPr>
              <w:lang w:eastAsia="zh-HK"/>
            </w:rPr>
            <w:delInstrText xml:space="preserve"> STYLEREF 1 \s </w:delInstrText>
          </w:r>
        </w:del>
      </w:ins>
      <w:del w:id="736" w:author="Vincentius Mario PURNAMA" w:date="2020-08-25T21:12:00Z">
        <w:r w:rsidR="00F066DB" w:rsidDel="00FA0175">
          <w:rPr>
            <w:lang w:eastAsia="zh-HK"/>
          </w:rPr>
          <w:fldChar w:fldCharType="separate"/>
        </w:r>
        <w:r w:rsidR="006E0F59" w:rsidDel="00FA0175">
          <w:rPr>
            <w:noProof/>
            <w:lang w:eastAsia="zh-HK"/>
          </w:rPr>
          <w:delText>7</w:delText>
        </w:r>
      </w:del>
      <w:ins w:id="737" w:author="Anurag Mishra" w:date="2018-05-18T18:04:00Z">
        <w:del w:id="738" w:author="Vincentius Mario PURNAMA" w:date="2020-08-25T21:12:00Z">
          <w:r w:rsidR="00F066DB" w:rsidDel="00FA0175">
            <w:rPr>
              <w:lang w:eastAsia="zh-HK"/>
            </w:rPr>
            <w:fldChar w:fldCharType="end"/>
          </w:r>
          <w:r w:rsidR="00F066DB" w:rsidDel="00FA0175">
            <w:rPr>
              <w:lang w:eastAsia="zh-HK"/>
            </w:rPr>
            <w:delText>.</w:delText>
          </w:r>
          <w:r w:rsidR="00F066DB" w:rsidDel="00FA0175">
            <w:rPr>
              <w:lang w:eastAsia="zh-HK"/>
            </w:rPr>
            <w:fldChar w:fldCharType="begin"/>
          </w:r>
          <w:r w:rsidR="00F066DB" w:rsidDel="00FA0175">
            <w:rPr>
              <w:lang w:eastAsia="zh-HK"/>
            </w:rPr>
            <w:delInstrText xml:space="preserve"> SEQ Table \* ARABIC \s 1 </w:delInstrText>
          </w:r>
        </w:del>
      </w:ins>
      <w:del w:id="739" w:author="Vincentius Mario PURNAMA" w:date="2020-08-25T21:12:00Z">
        <w:r w:rsidR="00F066DB" w:rsidDel="00FA0175">
          <w:rPr>
            <w:lang w:eastAsia="zh-HK"/>
          </w:rPr>
          <w:fldChar w:fldCharType="separate"/>
        </w:r>
      </w:del>
      <w:ins w:id="740" w:author="Sneha Kulkarni" w:date="2018-05-18T22:07:00Z">
        <w:del w:id="741" w:author="Vincentius Mario PURNAMA" w:date="2020-08-25T21:12:00Z">
          <w:r w:rsidR="006E0F59" w:rsidDel="00FA0175">
            <w:rPr>
              <w:noProof/>
              <w:lang w:eastAsia="zh-HK"/>
            </w:rPr>
            <w:delText>2</w:delText>
          </w:r>
        </w:del>
      </w:ins>
      <w:ins w:id="742" w:author="Anurag Mishra" w:date="2018-05-18T18:04:00Z">
        <w:del w:id="743" w:author="Vincentius Mario PURNAMA" w:date="2020-08-25T21:12:00Z">
          <w:r w:rsidR="00F066DB" w:rsidDel="00FA0175">
            <w:rPr>
              <w:lang w:eastAsia="zh-HK"/>
            </w:rPr>
            <w:fldChar w:fldCharType="end"/>
          </w:r>
        </w:del>
      </w:ins>
      <w:bookmarkEnd w:id="732"/>
      <w:del w:id="744" w:author="Vincentius Mario PURNAMA" w:date="2020-08-25T21:12:00Z">
        <w:r w:rsidDel="00FA0175">
          <w:rPr>
            <w:lang w:eastAsia="zh-HK"/>
          </w:rPr>
          <w:fldChar w:fldCharType="begin"/>
        </w:r>
        <w:r w:rsidDel="00FA0175">
          <w:rPr>
            <w:lang w:eastAsia="zh-HK"/>
          </w:rPr>
          <w:delInstrText xml:space="preserve"> STYLEREF  "Heading 1,Lv1 (IRESC)" \n \* MERGEFORMAT </w:delInstrText>
        </w:r>
        <w:r w:rsidDel="00FA0175">
          <w:rPr>
            <w:lang w:eastAsia="zh-HK"/>
          </w:rPr>
          <w:fldChar w:fldCharType="separate"/>
        </w:r>
        <w:r w:rsidDel="00FA0175">
          <w:rPr>
            <w:noProof/>
            <w:lang w:eastAsia="zh-HK"/>
          </w:rPr>
          <w:delText>7</w:delText>
        </w:r>
        <w:r w:rsidDel="00FA0175">
          <w:rPr>
            <w:lang w:eastAsia="zh-HK"/>
          </w:rPr>
          <w:fldChar w:fldCharType="end"/>
        </w:r>
        <w:r w:rsidDel="00FA0175">
          <w:rPr>
            <w:lang w:eastAsia="zh-HK"/>
          </w:rPr>
          <w:delText>.</w:delText>
        </w:r>
        <w:r w:rsidDel="00FA0175">
          <w:rPr>
            <w:lang w:eastAsia="zh-HK"/>
          </w:rPr>
          <w:fldChar w:fldCharType="begin"/>
        </w:r>
        <w:r w:rsidDel="00FA0175">
          <w:rPr>
            <w:lang w:eastAsia="zh-HK"/>
          </w:rPr>
          <w:delInstrText xml:space="preserve"> SEQ Table \* ARABIC \s 1 \* MERGEFORMAT </w:delInstrText>
        </w:r>
        <w:r w:rsidDel="00FA0175">
          <w:rPr>
            <w:lang w:eastAsia="zh-HK"/>
          </w:rPr>
          <w:fldChar w:fldCharType="separate"/>
        </w:r>
        <w:r w:rsidDel="00FA0175">
          <w:rPr>
            <w:noProof/>
            <w:lang w:eastAsia="zh-HK"/>
          </w:rPr>
          <w:delText>1</w:delText>
        </w:r>
        <w:r w:rsidDel="00FA0175">
          <w:rPr>
            <w:lang w:eastAsia="zh-HK"/>
          </w:rPr>
          <w:fldChar w:fldCharType="end"/>
        </w:r>
        <w:r w:rsidDel="00FA0175">
          <w:rPr>
            <w:lang w:eastAsia="zh-HK"/>
          </w:rPr>
          <w:delText xml:space="preserve"> Key Project Experience in Singapore</w:delText>
        </w:r>
      </w:del>
    </w:p>
    <w:tbl>
      <w:tblPr>
        <w:tblW w:w="14318" w:type="dxa"/>
        <w:tblInd w:w="108" w:type="dxa"/>
        <w:tblLayout w:type="fixed"/>
        <w:tblLook w:val="04A0" w:firstRow="1" w:lastRow="0" w:firstColumn="1" w:lastColumn="0" w:noHBand="0" w:noVBand="1"/>
      </w:tblPr>
      <w:tblGrid>
        <w:gridCol w:w="3402"/>
        <w:gridCol w:w="2692"/>
        <w:gridCol w:w="2128"/>
        <w:gridCol w:w="1844"/>
        <w:gridCol w:w="4252"/>
      </w:tblGrid>
      <w:tr w:rsidR="00FB234E" w:rsidRPr="003A7414" w:rsidDel="00FA0175" w14:paraId="0AAD0974" w14:textId="3E1659BA" w:rsidTr="00D5186E">
        <w:trPr>
          <w:cantSplit/>
          <w:trHeight w:val="525"/>
          <w:tblHeader/>
          <w:del w:id="745" w:author="Vincentius Mario PURNAMA" w:date="2020-08-25T21:12:00Z"/>
        </w:trPr>
        <w:tc>
          <w:tcPr>
            <w:tcW w:w="118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7CFBE8DC" w14:textId="0DDB3D49" w:rsidR="00FB234E" w:rsidRPr="003A7414" w:rsidDel="00FA0175" w:rsidRDefault="00FB234E" w:rsidP="00D5186E">
            <w:pPr>
              <w:spacing w:after="0" w:line="240" w:lineRule="auto"/>
              <w:ind w:leftChars="0" w:left="0" w:right="0"/>
              <w:jc w:val="center"/>
              <w:rPr>
                <w:del w:id="746" w:author="Vincentius Mario PURNAMA" w:date="2020-08-25T21:12:00Z"/>
                <w:rFonts w:ascii="Helvetica" w:eastAsia="Helvetica" w:hAnsi="Helvetica" w:cs="Helvetica"/>
                <w:b/>
                <w:bCs/>
                <w:color w:val="FFFFFF" w:themeColor="background1"/>
                <w:sz w:val="20"/>
                <w:szCs w:val="20"/>
              </w:rPr>
            </w:pPr>
            <w:del w:id="747" w:author="Vincentius Mario PURNAMA" w:date="2020-08-25T21:12:00Z">
              <w:r w:rsidRPr="003A7414" w:rsidDel="00FA0175">
                <w:rPr>
                  <w:rFonts w:ascii="Helvetica" w:eastAsia="Helvetica" w:hAnsi="Helvetica" w:cs="Helvetica"/>
                  <w:b/>
                  <w:bCs/>
                  <w:color w:val="FFFFFF" w:themeColor="background1"/>
                  <w:sz w:val="20"/>
                  <w:szCs w:val="20"/>
                </w:rPr>
                <w:delText>Project Name</w:delText>
              </w:r>
            </w:del>
          </w:p>
        </w:tc>
        <w:tc>
          <w:tcPr>
            <w:tcW w:w="940"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67212B24" w14:textId="386B9EAD" w:rsidR="00FB234E" w:rsidRPr="003A7414" w:rsidDel="00FA0175" w:rsidRDefault="00FB234E" w:rsidP="00D5186E">
            <w:pPr>
              <w:spacing w:after="0" w:line="240" w:lineRule="auto"/>
              <w:ind w:leftChars="0" w:left="0" w:right="0"/>
              <w:jc w:val="center"/>
              <w:rPr>
                <w:del w:id="748" w:author="Vincentius Mario PURNAMA" w:date="2020-08-25T21:12:00Z"/>
                <w:rFonts w:ascii="Helvetica" w:eastAsia="Helvetica" w:hAnsi="Helvetica" w:cs="Helvetica"/>
                <w:b/>
                <w:bCs/>
                <w:color w:val="FFFFFF" w:themeColor="background1"/>
                <w:sz w:val="20"/>
                <w:szCs w:val="20"/>
              </w:rPr>
            </w:pPr>
            <w:del w:id="749" w:author="Vincentius Mario PURNAMA" w:date="2020-08-25T21:12:00Z">
              <w:r w:rsidRPr="003A7414" w:rsidDel="00FA0175">
                <w:rPr>
                  <w:rFonts w:ascii="Helvetica" w:eastAsia="Helvetica" w:hAnsi="Helvetica" w:cs="Helvetica"/>
                  <w:b/>
                  <w:bCs/>
                  <w:color w:val="FFFFFF" w:themeColor="background1"/>
                  <w:sz w:val="20"/>
                  <w:szCs w:val="20"/>
                </w:rPr>
                <w:delText>Client</w:delText>
              </w:r>
            </w:del>
          </w:p>
        </w:tc>
        <w:tc>
          <w:tcPr>
            <w:tcW w:w="743"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7E810194" w14:textId="5A369F96" w:rsidR="00FB234E" w:rsidRPr="003A7414" w:rsidDel="00FA0175" w:rsidRDefault="00FB234E" w:rsidP="00D5186E">
            <w:pPr>
              <w:spacing w:after="0" w:line="240" w:lineRule="auto"/>
              <w:ind w:leftChars="0" w:left="0" w:right="0"/>
              <w:jc w:val="center"/>
              <w:rPr>
                <w:del w:id="750" w:author="Vincentius Mario PURNAMA" w:date="2020-08-25T21:12:00Z"/>
                <w:rFonts w:ascii="Helvetica" w:eastAsia="Helvetica" w:hAnsi="Helvetica" w:cs="Helvetica"/>
                <w:b/>
                <w:bCs/>
                <w:color w:val="FFFFFF" w:themeColor="background1"/>
                <w:sz w:val="20"/>
                <w:szCs w:val="20"/>
              </w:rPr>
            </w:pPr>
            <w:del w:id="751" w:author="Vincentius Mario PURNAMA" w:date="2020-08-25T21:12:00Z">
              <w:r w:rsidRPr="003A7414" w:rsidDel="00FA0175">
                <w:rPr>
                  <w:rFonts w:ascii="Helvetica" w:eastAsia="Helvetica" w:hAnsi="Helvetica" w:cs="Helvetica"/>
                  <w:b/>
                  <w:bCs/>
                  <w:color w:val="FFFFFF" w:themeColor="background1"/>
                  <w:sz w:val="20"/>
                  <w:szCs w:val="20"/>
                </w:rPr>
                <w:delText>Owner</w:delText>
              </w:r>
            </w:del>
          </w:p>
        </w:tc>
        <w:tc>
          <w:tcPr>
            <w:tcW w:w="64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3626947C" w14:textId="7E370EDA" w:rsidR="00FB234E" w:rsidRPr="003A7414" w:rsidDel="00FA0175" w:rsidRDefault="00FB234E" w:rsidP="00D5186E">
            <w:pPr>
              <w:spacing w:after="0" w:line="240" w:lineRule="auto"/>
              <w:ind w:leftChars="0" w:left="0" w:right="0"/>
              <w:jc w:val="center"/>
              <w:rPr>
                <w:del w:id="752" w:author="Vincentius Mario PURNAMA" w:date="2020-08-25T21:12:00Z"/>
                <w:rFonts w:ascii="Helvetica" w:eastAsia="Helvetica" w:hAnsi="Helvetica" w:cs="Helvetica"/>
                <w:b/>
                <w:bCs/>
                <w:color w:val="FFFFFF" w:themeColor="background1"/>
                <w:sz w:val="20"/>
                <w:szCs w:val="20"/>
              </w:rPr>
            </w:pPr>
            <w:del w:id="753" w:author="Vincentius Mario PURNAMA" w:date="2020-08-25T21:12:00Z">
              <w:r w:rsidRPr="003A7414" w:rsidDel="00FA0175">
                <w:rPr>
                  <w:rFonts w:ascii="Helvetica" w:eastAsia="Helvetica" w:hAnsi="Helvetica" w:cs="Helvetica"/>
                  <w:b/>
                  <w:bCs/>
                  <w:color w:val="FFFFFF" w:themeColor="background1"/>
                  <w:sz w:val="20"/>
                  <w:szCs w:val="20"/>
                </w:rPr>
                <w:delText>Plant Location</w:delText>
              </w:r>
            </w:del>
          </w:p>
        </w:tc>
        <w:tc>
          <w:tcPr>
            <w:tcW w:w="1485"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011B2D7F" w14:textId="6F2A1FE4" w:rsidR="00FB234E" w:rsidRPr="003A7414" w:rsidDel="00FA0175" w:rsidRDefault="00FB234E" w:rsidP="00D5186E">
            <w:pPr>
              <w:spacing w:after="0" w:line="240" w:lineRule="auto"/>
              <w:ind w:leftChars="0" w:left="0" w:right="0"/>
              <w:jc w:val="center"/>
              <w:rPr>
                <w:del w:id="754" w:author="Vincentius Mario PURNAMA" w:date="2020-08-25T21:12:00Z"/>
                <w:rFonts w:ascii="Helvetica" w:eastAsia="Helvetica" w:hAnsi="Helvetica" w:cs="Helvetica"/>
                <w:b/>
                <w:bCs/>
                <w:color w:val="FFFFFF" w:themeColor="background1"/>
                <w:sz w:val="20"/>
                <w:szCs w:val="20"/>
              </w:rPr>
            </w:pPr>
            <w:del w:id="755" w:author="Vincentius Mario PURNAMA" w:date="2020-08-25T21:12:00Z">
              <w:r w:rsidRPr="003A7414" w:rsidDel="00FA0175">
                <w:rPr>
                  <w:rFonts w:ascii="Helvetica" w:eastAsia="Helvetica" w:hAnsi="Helvetica" w:cs="Helvetica"/>
                  <w:b/>
                  <w:bCs/>
                  <w:color w:val="FFFFFF" w:themeColor="background1"/>
                  <w:sz w:val="20"/>
                  <w:szCs w:val="20"/>
                </w:rPr>
                <w:delText>Studies Conducted</w:delText>
              </w:r>
            </w:del>
          </w:p>
        </w:tc>
      </w:tr>
      <w:tr w:rsidR="00FB234E" w:rsidRPr="00CE3165" w:rsidDel="00FA0175" w14:paraId="43190EF0" w14:textId="57AB1DF9" w:rsidTr="00D5186E">
        <w:trPr>
          <w:cantSplit/>
          <w:trHeight w:val="285"/>
          <w:del w:id="756" w:author="Vincentius Mario PURNAMA" w:date="2020-08-25T21:12:00Z"/>
        </w:trPr>
        <w:tc>
          <w:tcPr>
            <w:tcW w:w="5000" w:type="pct"/>
            <w:gridSpan w:val="5"/>
            <w:tcBorders>
              <w:top w:val="nil"/>
              <w:left w:val="single" w:sz="8" w:space="0" w:color="AD1828"/>
              <w:bottom w:val="single" w:sz="8" w:space="0" w:color="AD1828"/>
              <w:right w:val="single" w:sz="8" w:space="0" w:color="AD1828"/>
            </w:tcBorders>
            <w:shd w:val="clear" w:color="auto" w:fill="F2F2F2"/>
          </w:tcPr>
          <w:p w14:paraId="2B504FFB" w14:textId="2562BAF5" w:rsidR="00FB234E" w:rsidRPr="00CE3165" w:rsidDel="00FA0175" w:rsidRDefault="00FB234E" w:rsidP="00D5186E">
            <w:pPr>
              <w:keepNext/>
              <w:spacing w:after="0" w:line="240" w:lineRule="auto"/>
              <w:ind w:leftChars="0" w:left="0" w:right="0"/>
              <w:jc w:val="center"/>
              <w:rPr>
                <w:del w:id="757" w:author="Vincentius Mario PURNAMA" w:date="2020-08-25T21:12:00Z"/>
                <w:rFonts w:ascii="Helvetica" w:hAnsi="Helvetica" w:cs="Helvetica"/>
                <w:b/>
                <w:bCs/>
                <w:i/>
                <w:u w:val="single"/>
                <w:lang w:eastAsia="zh-HK"/>
              </w:rPr>
            </w:pPr>
            <w:del w:id="758" w:author="Vincentius Mario PURNAMA" w:date="2020-08-25T21:12:00Z">
              <w:r w:rsidDel="00FA0175">
                <w:rPr>
                  <w:rFonts w:ascii="Helvetica" w:hAnsi="Helvetica" w:cs="Helvetica"/>
                  <w:b/>
                  <w:bCs/>
                  <w:i/>
                  <w:u w:val="single"/>
                  <w:lang w:eastAsia="zh-HK"/>
                </w:rPr>
                <w:delText>Singapore</w:delText>
              </w:r>
              <w:r w:rsidRPr="00227E3A" w:rsidDel="00FA0175">
                <w:rPr>
                  <w:rFonts w:ascii="Helvetica" w:hAnsi="Helvetica" w:cs="Helvetica"/>
                  <w:b/>
                  <w:bCs/>
                  <w:i/>
                  <w:u w:val="single"/>
                  <w:lang w:eastAsia="zh-HK"/>
                </w:rPr>
                <w:delText xml:space="preserve"> Projects</w:delText>
              </w:r>
            </w:del>
          </w:p>
        </w:tc>
      </w:tr>
      <w:tr w:rsidR="00FB234E" w:rsidDel="00FA0175" w14:paraId="7E0E16AD" w14:textId="11CB7278" w:rsidTr="00D5186E">
        <w:trPr>
          <w:cantSplit/>
          <w:trHeight w:val="525"/>
          <w:del w:id="759"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335ED89B" w14:textId="3B337D93" w:rsidR="00FB234E" w:rsidDel="00FA0175" w:rsidRDefault="00FB234E" w:rsidP="00D5186E">
            <w:pPr>
              <w:snapToGrid w:val="0"/>
              <w:spacing w:before="60" w:after="60" w:line="240" w:lineRule="auto"/>
              <w:ind w:leftChars="0" w:left="0" w:right="0"/>
              <w:rPr>
                <w:del w:id="760" w:author="Vincentius Mario PURNAMA" w:date="2020-08-25T21:12:00Z"/>
                <w:sz w:val="20"/>
                <w:szCs w:val="20"/>
              </w:rPr>
            </w:pPr>
            <w:del w:id="761" w:author="Vincentius Mario PURNAMA" w:date="2020-08-25T21:12:00Z">
              <w:r w:rsidRPr="00B914DE" w:rsidDel="00FA0175">
                <w:rPr>
                  <w:rFonts w:eastAsia="Helvetica" w:cs="Helvetica"/>
                  <w:bCs/>
                  <w:sz w:val="20"/>
                  <w:szCs w:val="20"/>
                </w:rPr>
                <w:delText>SRC-New Propylene Purification Unit Project-FEED</w:delText>
              </w:r>
            </w:del>
          </w:p>
        </w:tc>
        <w:tc>
          <w:tcPr>
            <w:tcW w:w="940" w:type="pct"/>
            <w:tcBorders>
              <w:top w:val="nil"/>
              <w:left w:val="nil"/>
              <w:bottom w:val="single" w:sz="8" w:space="0" w:color="AD1828"/>
              <w:right w:val="single" w:sz="8" w:space="0" w:color="AD1828"/>
            </w:tcBorders>
            <w:shd w:val="clear" w:color="auto" w:fill="auto"/>
          </w:tcPr>
          <w:p w14:paraId="58A87225" w14:textId="41CC254D" w:rsidR="00FB234E" w:rsidDel="00FA0175" w:rsidRDefault="00FB234E" w:rsidP="00D5186E">
            <w:pPr>
              <w:snapToGrid w:val="0"/>
              <w:spacing w:before="60" w:after="60" w:line="240" w:lineRule="auto"/>
              <w:ind w:leftChars="0" w:left="0" w:right="0"/>
              <w:rPr>
                <w:del w:id="762" w:author="Vincentius Mario PURNAMA" w:date="2020-08-25T21:12:00Z"/>
                <w:sz w:val="20"/>
                <w:szCs w:val="20"/>
              </w:rPr>
            </w:pPr>
            <w:del w:id="763" w:author="Vincentius Mario PURNAMA" w:date="2020-08-25T21:12:00Z">
              <w:r w:rsidRPr="000438D7" w:rsidDel="00FA0175">
                <w:rPr>
                  <w:rFonts w:eastAsia="Helvetica" w:cs="Helvetica"/>
                  <w:bCs/>
                  <w:sz w:val="20"/>
                  <w:szCs w:val="20"/>
                </w:rPr>
                <w:delText>Singapore Refining Company Private Limited</w:delText>
              </w:r>
              <w:r w:rsidRPr="00B914DE" w:rsidDel="00FA0175">
                <w:rPr>
                  <w:rFonts w:eastAsia="Helvetica" w:cs="Helvetica"/>
                  <w:bCs/>
                  <w:sz w:val="20"/>
                  <w:szCs w:val="20"/>
                </w:rPr>
                <w:delText>.</w:delText>
              </w:r>
            </w:del>
          </w:p>
        </w:tc>
        <w:tc>
          <w:tcPr>
            <w:tcW w:w="743" w:type="pct"/>
            <w:tcBorders>
              <w:top w:val="nil"/>
              <w:left w:val="nil"/>
              <w:bottom w:val="single" w:sz="8" w:space="0" w:color="AD1828"/>
              <w:right w:val="single" w:sz="8" w:space="0" w:color="AD1828"/>
            </w:tcBorders>
            <w:shd w:val="clear" w:color="auto" w:fill="auto"/>
          </w:tcPr>
          <w:p w14:paraId="512FEC5A" w14:textId="37D7AD3E" w:rsidR="00FB234E" w:rsidRPr="00F94CDF" w:rsidDel="00FA0175" w:rsidRDefault="00FB234E" w:rsidP="00D5186E">
            <w:pPr>
              <w:snapToGrid w:val="0"/>
              <w:spacing w:before="60" w:after="60" w:line="240" w:lineRule="auto"/>
              <w:ind w:leftChars="0" w:left="0" w:right="0"/>
              <w:rPr>
                <w:del w:id="764" w:author="Vincentius Mario PURNAMA" w:date="2020-08-25T21:12:00Z"/>
                <w:sz w:val="20"/>
                <w:szCs w:val="20"/>
              </w:rPr>
            </w:pPr>
            <w:del w:id="765" w:author="Vincentius Mario PURNAMA" w:date="2020-08-25T21:12:00Z">
              <w:r w:rsidRPr="000438D7" w:rsidDel="00FA0175">
                <w:rPr>
                  <w:rFonts w:eastAsia="Helvetica" w:cs="Helvetica"/>
                  <w:bCs/>
                  <w:sz w:val="20"/>
                  <w:szCs w:val="20"/>
                </w:rPr>
                <w:delText>Singapore Refining Company Private Limited</w:delText>
              </w:r>
            </w:del>
          </w:p>
        </w:tc>
        <w:tc>
          <w:tcPr>
            <w:tcW w:w="644" w:type="pct"/>
            <w:tcBorders>
              <w:top w:val="nil"/>
              <w:left w:val="nil"/>
              <w:bottom w:val="single" w:sz="8" w:space="0" w:color="AD1828"/>
              <w:right w:val="single" w:sz="8" w:space="0" w:color="AD1828"/>
            </w:tcBorders>
            <w:shd w:val="clear" w:color="auto" w:fill="auto"/>
          </w:tcPr>
          <w:p w14:paraId="368B1CA7" w14:textId="628D7EF2" w:rsidR="00FB234E" w:rsidDel="00FA0175" w:rsidRDefault="00FB234E" w:rsidP="00D5186E">
            <w:pPr>
              <w:snapToGrid w:val="0"/>
              <w:spacing w:before="60" w:after="60" w:line="240" w:lineRule="auto"/>
              <w:ind w:leftChars="0" w:left="0" w:right="0"/>
              <w:rPr>
                <w:del w:id="766" w:author="Vincentius Mario PURNAMA" w:date="2020-08-25T21:12:00Z"/>
                <w:sz w:val="20"/>
                <w:szCs w:val="20"/>
              </w:rPr>
            </w:pPr>
            <w:del w:id="767" w:author="Vincentius Mario PURNAMA" w:date="2020-08-25T21:12:00Z">
              <w:r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11D6F1FC" w14:textId="21E2B877" w:rsidR="00FB234E" w:rsidDel="00FA0175" w:rsidRDefault="00FB234E" w:rsidP="00D5186E">
            <w:pPr>
              <w:snapToGrid w:val="0"/>
              <w:spacing w:before="60" w:after="60" w:line="240" w:lineRule="auto"/>
              <w:ind w:leftChars="0" w:left="0" w:right="0"/>
              <w:rPr>
                <w:del w:id="768" w:author="Vincentius Mario PURNAMA" w:date="2020-08-25T21:12:00Z"/>
                <w:sz w:val="20"/>
                <w:szCs w:val="20"/>
              </w:rPr>
            </w:pPr>
            <w:del w:id="769" w:author="Vincentius Mario PURNAMA" w:date="2020-08-25T21:12:00Z">
              <w:r w:rsidRPr="00B914DE" w:rsidDel="00FA0175">
                <w:rPr>
                  <w:rFonts w:eastAsia="Helvetica" w:cs="Helvetica"/>
                  <w:bCs/>
                  <w:sz w:val="20"/>
                  <w:szCs w:val="20"/>
                </w:rPr>
                <w:delText>HAZOP, SOA Study</w:delText>
              </w:r>
            </w:del>
          </w:p>
        </w:tc>
      </w:tr>
      <w:tr w:rsidR="00FB234E" w:rsidDel="00FA0175" w14:paraId="7EB05ADC" w14:textId="48FB74B4" w:rsidTr="00D5186E">
        <w:trPr>
          <w:cantSplit/>
          <w:trHeight w:val="525"/>
          <w:del w:id="770"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7D88EBA5" w14:textId="3C242413" w:rsidR="00FB234E" w:rsidDel="00FA0175" w:rsidRDefault="00FB234E" w:rsidP="00D5186E">
            <w:pPr>
              <w:snapToGrid w:val="0"/>
              <w:spacing w:before="60" w:after="60" w:line="240" w:lineRule="auto"/>
              <w:ind w:leftChars="0" w:left="0" w:right="0"/>
              <w:rPr>
                <w:del w:id="771" w:author="Vincentius Mario PURNAMA" w:date="2020-08-25T21:12:00Z"/>
                <w:sz w:val="20"/>
                <w:szCs w:val="20"/>
              </w:rPr>
            </w:pPr>
            <w:del w:id="772" w:author="Vincentius Mario PURNAMA" w:date="2020-08-25T21:12:00Z">
              <w:r w:rsidDel="00FA0175">
                <w:rPr>
                  <w:sz w:val="20"/>
                  <w:szCs w:val="20"/>
                </w:rPr>
                <w:delText>SRC SRU2/3/5 Superclaus Project</w:delText>
              </w:r>
            </w:del>
          </w:p>
        </w:tc>
        <w:tc>
          <w:tcPr>
            <w:tcW w:w="940" w:type="pct"/>
            <w:tcBorders>
              <w:top w:val="nil"/>
              <w:left w:val="nil"/>
              <w:bottom w:val="single" w:sz="8" w:space="0" w:color="AD1828"/>
              <w:right w:val="single" w:sz="8" w:space="0" w:color="AD1828"/>
            </w:tcBorders>
            <w:shd w:val="clear" w:color="auto" w:fill="auto"/>
          </w:tcPr>
          <w:p w14:paraId="08C52270" w14:textId="074E77EC" w:rsidR="00FB234E" w:rsidDel="00FA0175" w:rsidRDefault="00FB234E" w:rsidP="00D5186E">
            <w:pPr>
              <w:snapToGrid w:val="0"/>
              <w:spacing w:before="60" w:after="60" w:line="240" w:lineRule="auto"/>
              <w:ind w:leftChars="0" w:left="0" w:right="0"/>
              <w:rPr>
                <w:del w:id="773" w:author="Vincentius Mario PURNAMA" w:date="2020-08-25T21:12:00Z"/>
                <w:sz w:val="20"/>
                <w:szCs w:val="20"/>
              </w:rPr>
            </w:pPr>
            <w:del w:id="774" w:author="Vincentius Mario PURNAMA" w:date="2020-08-25T21:12:00Z">
              <w:r w:rsidDel="00FA0175">
                <w:rPr>
                  <w:sz w:val="20"/>
                  <w:szCs w:val="20"/>
                </w:rPr>
                <w:delText>Singapore Refining Company Private Limited.</w:delText>
              </w:r>
            </w:del>
          </w:p>
        </w:tc>
        <w:tc>
          <w:tcPr>
            <w:tcW w:w="743" w:type="pct"/>
            <w:tcBorders>
              <w:top w:val="nil"/>
              <w:left w:val="nil"/>
              <w:bottom w:val="single" w:sz="8" w:space="0" w:color="AD1828"/>
              <w:right w:val="single" w:sz="8" w:space="0" w:color="AD1828"/>
            </w:tcBorders>
            <w:shd w:val="clear" w:color="auto" w:fill="auto"/>
          </w:tcPr>
          <w:p w14:paraId="0DC6E228" w14:textId="13816E88" w:rsidR="00FB234E" w:rsidRPr="00F94CDF" w:rsidDel="00FA0175" w:rsidRDefault="00FB234E" w:rsidP="00D5186E">
            <w:pPr>
              <w:snapToGrid w:val="0"/>
              <w:spacing w:before="60" w:after="60" w:line="240" w:lineRule="auto"/>
              <w:ind w:leftChars="0" w:left="0" w:right="0"/>
              <w:rPr>
                <w:del w:id="775" w:author="Vincentius Mario PURNAMA" w:date="2020-08-25T21:12:00Z"/>
                <w:sz w:val="20"/>
                <w:szCs w:val="20"/>
              </w:rPr>
            </w:pPr>
            <w:del w:id="776" w:author="Vincentius Mario PURNAMA" w:date="2020-08-25T21:12:00Z">
              <w:r w:rsidDel="00FA0175">
                <w:rPr>
                  <w:sz w:val="20"/>
                  <w:szCs w:val="20"/>
                </w:rPr>
                <w:delText>Singapore Refining Company Private Limited</w:delText>
              </w:r>
            </w:del>
          </w:p>
        </w:tc>
        <w:tc>
          <w:tcPr>
            <w:tcW w:w="644" w:type="pct"/>
            <w:tcBorders>
              <w:top w:val="nil"/>
              <w:left w:val="nil"/>
              <w:bottom w:val="single" w:sz="8" w:space="0" w:color="AD1828"/>
              <w:right w:val="single" w:sz="8" w:space="0" w:color="AD1828"/>
            </w:tcBorders>
            <w:shd w:val="clear" w:color="auto" w:fill="auto"/>
          </w:tcPr>
          <w:p w14:paraId="21DEC63D" w14:textId="50790C57" w:rsidR="00FB234E" w:rsidDel="00FA0175" w:rsidRDefault="00FB234E" w:rsidP="00D5186E">
            <w:pPr>
              <w:snapToGrid w:val="0"/>
              <w:spacing w:before="60" w:after="60" w:line="240" w:lineRule="auto"/>
              <w:ind w:leftChars="0" w:left="0" w:right="0"/>
              <w:rPr>
                <w:del w:id="777" w:author="Vincentius Mario PURNAMA" w:date="2020-08-25T21:12:00Z"/>
                <w:sz w:val="20"/>
                <w:szCs w:val="20"/>
              </w:rPr>
            </w:pPr>
            <w:del w:id="778" w:author="Vincentius Mario PURNAMA" w:date="2020-08-25T21:12:00Z">
              <w:r w:rsidDel="00FA0175">
                <w:rPr>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7A67E45A" w14:textId="4EDB2A88" w:rsidR="00FB234E" w:rsidDel="00FA0175" w:rsidRDefault="00FB234E" w:rsidP="00D5186E">
            <w:pPr>
              <w:snapToGrid w:val="0"/>
              <w:spacing w:before="60" w:after="60" w:line="240" w:lineRule="auto"/>
              <w:ind w:leftChars="0" w:left="0" w:right="0"/>
              <w:rPr>
                <w:del w:id="779" w:author="Vincentius Mario PURNAMA" w:date="2020-08-25T21:12:00Z"/>
                <w:sz w:val="20"/>
                <w:szCs w:val="20"/>
              </w:rPr>
            </w:pPr>
            <w:del w:id="780" w:author="Vincentius Mario PURNAMA" w:date="2020-08-25T21:12:00Z">
              <w:r w:rsidDel="00FA0175">
                <w:rPr>
                  <w:sz w:val="20"/>
                  <w:szCs w:val="20"/>
                </w:rPr>
                <w:delText>HAZOP and SOA Study</w:delText>
              </w:r>
            </w:del>
          </w:p>
        </w:tc>
      </w:tr>
      <w:tr w:rsidR="00FB234E" w:rsidDel="00FA0175" w14:paraId="14AC7A9F" w14:textId="24DAA8A6" w:rsidTr="00D5186E">
        <w:trPr>
          <w:cantSplit/>
          <w:trHeight w:val="525"/>
          <w:del w:id="781"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4E9AA807" w14:textId="73E12ECA" w:rsidR="00FB234E" w:rsidDel="00FA0175" w:rsidRDefault="00FB234E" w:rsidP="00D5186E">
            <w:pPr>
              <w:snapToGrid w:val="0"/>
              <w:spacing w:before="60" w:after="60" w:line="240" w:lineRule="auto"/>
              <w:ind w:leftChars="0" w:left="0" w:right="0"/>
              <w:rPr>
                <w:del w:id="782" w:author="Vincentius Mario PURNAMA" w:date="2020-08-25T21:12:00Z"/>
                <w:sz w:val="20"/>
                <w:szCs w:val="20"/>
              </w:rPr>
            </w:pPr>
            <w:del w:id="783" w:author="Vincentius Mario PURNAMA" w:date="2020-08-25T21:12:00Z">
              <w:r w:rsidDel="00FA0175">
                <w:rPr>
                  <w:rFonts w:eastAsia="Helvetica" w:cs="Helvetica"/>
                  <w:bCs/>
                  <w:sz w:val="20"/>
                  <w:szCs w:val="20"/>
                </w:rPr>
                <w:delText>SRC CRU Revamp Project</w:delText>
              </w:r>
            </w:del>
          </w:p>
        </w:tc>
        <w:tc>
          <w:tcPr>
            <w:tcW w:w="940" w:type="pct"/>
            <w:tcBorders>
              <w:top w:val="nil"/>
              <w:left w:val="nil"/>
              <w:bottom w:val="single" w:sz="8" w:space="0" w:color="AD1828"/>
              <w:right w:val="single" w:sz="8" w:space="0" w:color="AD1828"/>
            </w:tcBorders>
            <w:shd w:val="clear" w:color="auto" w:fill="auto"/>
          </w:tcPr>
          <w:p w14:paraId="1E2CE2FF" w14:textId="1EEA8EA4" w:rsidR="00FB234E" w:rsidDel="00FA0175" w:rsidRDefault="00FB234E" w:rsidP="00D5186E">
            <w:pPr>
              <w:snapToGrid w:val="0"/>
              <w:spacing w:before="60" w:after="60" w:line="240" w:lineRule="auto"/>
              <w:ind w:leftChars="0" w:left="0" w:right="0"/>
              <w:rPr>
                <w:del w:id="784" w:author="Vincentius Mario PURNAMA" w:date="2020-08-25T21:12:00Z"/>
                <w:sz w:val="20"/>
                <w:szCs w:val="20"/>
              </w:rPr>
            </w:pPr>
            <w:del w:id="785" w:author="Vincentius Mario PURNAMA" w:date="2020-08-25T21:12:00Z">
              <w:r w:rsidRPr="000438D7" w:rsidDel="00FA0175">
                <w:rPr>
                  <w:rFonts w:eastAsia="Helvetica" w:cs="Helvetica"/>
                  <w:bCs/>
                  <w:sz w:val="20"/>
                  <w:szCs w:val="20"/>
                </w:rPr>
                <w:delText>Singapore Refining Company Private Limited</w:delText>
              </w:r>
              <w:r w:rsidRPr="00B914DE" w:rsidDel="00FA0175">
                <w:rPr>
                  <w:rFonts w:eastAsia="Helvetica" w:cs="Helvetica"/>
                  <w:bCs/>
                  <w:sz w:val="20"/>
                  <w:szCs w:val="20"/>
                </w:rPr>
                <w:delText>.</w:delText>
              </w:r>
            </w:del>
          </w:p>
        </w:tc>
        <w:tc>
          <w:tcPr>
            <w:tcW w:w="743" w:type="pct"/>
            <w:tcBorders>
              <w:top w:val="nil"/>
              <w:left w:val="nil"/>
              <w:bottom w:val="single" w:sz="8" w:space="0" w:color="AD1828"/>
              <w:right w:val="single" w:sz="8" w:space="0" w:color="AD1828"/>
            </w:tcBorders>
            <w:shd w:val="clear" w:color="auto" w:fill="auto"/>
          </w:tcPr>
          <w:p w14:paraId="3B0D0AEE" w14:textId="683F18EA" w:rsidR="00FB234E" w:rsidRPr="00F94CDF" w:rsidDel="00FA0175" w:rsidRDefault="00FB234E" w:rsidP="00D5186E">
            <w:pPr>
              <w:snapToGrid w:val="0"/>
              <w:spacing w:before="60" w:after="60" w:line="240" w:lineRule="auto"/>
              <w:ind w:leftChars="0" w:left="0" w:right="0"/>
              <w:rPr>
                <w:del w:id="786" w:author="Vincentius Mario PURNAMA" w:date="2020-08-25T21:12:00Z"/>
                <w:sz w:val="20"/>
                <w:szCs w:val="20"/>
              </w:rPr>
            </w:pPr>
            <w:del w:id="787" w:author="Vincentius Mario PURNAMA" w:date="2020-08-25T21:12:00Z">
              <w:r w:rsidRPr="000438D7" w:rsidDel="00FA0175">
                <w:rPr>
                  <w:rFonts w:eastAsia="Helvetica" w:cs="Helvetica"/>
                  <w:bCs/>
                  <w:sz w:val="20"/>
                  <w:szCs w:val="20"/>
                </w:rPr>
                <w:delText>Singapore Refining Company Private Limited</w:delText>
              </w:r>
            </w:del>
          </w:p>
        </w:tc>
        <w:tc>
          <w:tcPr>
            <w:tcW w:w="644" w:type="pct"/>
            <w:tcBorders>
              <w:top w:val="nil"/>
              <w:left w:val="nil"/>
              <w:bottom w:val="single" w:sz="8" w:space="0" w:color="AD1828"/>
              <w:right w:val="single" w:sz="8" w:space="0" w:color="AD1828"/>
            </w:tcBorders>
            <w:shd w:val="clear" w:color="auto" w:fill="auto"/>
          </w:tcPr>
          <w:p w14:paraId="7E69326F" w14:textId="6F370921" w:rsidR="00FB234E" w:rsidDel="00FA0175" w:rsidRDefault="00FB234E" w:rsidP="00D5186E">
            <w:pPr>
              <w:snapToGrid w:val="0"/>
              <w:spacing w:before="60" w:after="60" w:line="240" w:lineRule="auto"/>
              <w:ind w:leftChars="0" w:left="0" w:right="0"/>
              <w:rPr>
                <w:del w:id="788" w:author="Vincentius Mario PURNAMA" w:date="2020-08-25T21:12:00Z"/>
                <w:sz w:val="20"/>
                <w:szCs w:val="20"/>
              </w:rPr>
            </w:pPr>
            <w:del w:id="789" w:author="Vincentius Mario PURNAMA" w:date="2020-08-25T21:12:00Z">
              <w:r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24C0D4B2" w14:textId="56A8CD59" w:rsidR="00FB234E" w:rsidDel="00FA0175" w:rsidRDefault="00FB234E" w:rsidP="00D5186E">
            <w:pPr>
              <w:snapToGrid w:val="0"/>
              <w:spacing w:before="60" w:after="60" w:line="240" w:lineRule="auto"/>
              <w:ind w:leftChars="0" w:left="0" w:right="0"/>
              <w:rPr>
                <w:del w:id="790" w:author="Vincentius Mario PURNAMA" w:date="2020-08-25T21:12:00Z"/>
                <w:sz w:val="20"/>
                <w:szCs w:val="20"/>
              </w:rPr>
            </w:pPr>
            <w:del w:id="791" w:author="Vincentius Mario PURNAMA" w:date="2020-08-25T21:12:00Z">
              <w:r w:rsidRPr="00B914DE" w:rsidDel="00FA0175">
                <w:rPr>
                  <w:rFonts w:eastAsia="Helvetica" w:cs="Helvetica"/>
                  <w:bCs/>
                  <w:sz w:val="20"/>
                  <w:szCs w:val="20"/>
                </w:rPr>
                <w:delText>HAZOP</w:delText>
              </w:r>
              <w:r w:rsidDel="00FA0175">
                <w:rPr>
                  <w:rFonts w:eastAsia="Helvetica" w:cs="Helvetica"/>
                  <w:bCs/>
                  <w:sz w:val="20"/>
                  <w:szCs w:val="20"/>
                </w:rPr>
                <w:delText xml:space="preserve"> and LOPA</w:delText>
              </w:r>
              <w:r w:rsidRPr="00B914DE" w:rsidDel="00FA0175">
                <w:rPr>
                  <w:rFonts w:eastAsia="Helvetica" w:cs="Helvetica"/>
                  <w:bCs/>
                  <w:sz w:val="20"/>
                  <w:szCs w:val="20"/>
                </w:rPr>
                <w:delText xml:space="preserve"> Study</w:delText>
              </w:r>
            </w:del>
          </w:p>
        </w:tc>
      </w:tr>
      <w:tr w:rsidR="00FB234E" w:rsidDel="00FA0175" w14:paraId="350B551A" w14:textId="65F81CBB" w:rsidTr="00D5186E">
        <w:trPr>
          <w:cantSplit/>
          <w:trHeight w:val="525"/>
          <w:del w:id="792"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37E8E3F4" w14:textId="0B84ACDF" w:rsidR="00FB234E" w:rsidRPr="00423F8A" w:rsidDel="00FA0175" w:rsidRDefault="00FB234E" w:rsidP="00D5186E">
            <w:pPr>
              <w:snapToGrid w:val="0"/>
              <w:spacing w:before="60" w:after="60" w:line="240" w:lineRule="auto"/>
              <w:ind w:leftChars="0" w:left="0" w:right="0"/>
              <w:rPr>
                <w:del w:id="793" w:author="Vincentius Mario PURNAMA" w:date="2020-08-25T21:12:00Z"/>
                <w:rFonts w:eastAsia="Helvetica" w:cs="Helvetica"/>
                <w:bCs/>
                <w:sz w:val="20"/>
                <w:szCs w:val="20"/>
              </w:rPr>
            </w:pPr>
            <w:del w:id="794" w:author="Vincentius Mario PURNAMA" w:date="2020-08-25T21:12:00Z">
              <w:r w:rsidRPr="000438D7" w:rsidDel="00FA0175">
                <w:rPr>
                  <w:rFonts w:eastAsia="Helvetica" w:cs="Helvetica"/>
                  <w:bCs/>
                  <w:sz w:val="20"/>
                  <w:szCs w:val="20"/>
                </w:rPr>
                <w:delText xml:space="preserve">Singapore Refining Company Private Limited </w:delText>
              </w:r>
              <w:r w:rsidRPr="00992858" w:rsidDel="00FA0175">
                <w:rPr>
                  <w:rFonts w:eastAsia="Helvetica" w:cs="Helvetica" w:hint="eastAsia"/>
                  <w:bCs/>
                  <w:sz w:val="20"/>
                  <w:szCs w:val="20"/>
                </w:rPr>
                <w:delText>(</w:delText>
              </w:r>
              <w:r w:rsidRPr="00992858" w:rsidDel="00FA0175">
                <w:rPr>
                  <w:rFonts w:eastAsia="Helvetica" w:cs="Helvetica"/>
                  <w:bCs/>
                  <w:sz w:val="20"/>
                  <w:szCs w:val="20"/>
                </w:rPr>
                <w:delText>SRC</w:delText>
              </w:r>
              <w:r w:rsidRPr="00992858" w:rsidDel="00FA0175">
                <w:rPr>
                  <w:rFonts w:eastAsia="Helvetica" w:cs="Helvetica" w:hint="eastAsia"/>
                  <w:bCs/>
                  <w:sz w:val="20"/>
                  <w:szCs w:val="20"/>
                </w:rPr>
                <w:delText>)</w:delText>
              </w:r>
              <w:r w:rsidRPr="00992858" w:rsidDel="00FA0175">
                <w:rPr>
                  <w:rFonts w:eastAsia="Helvetica" w:cs="Helvetica"/>
                  <w:bCs/>
                  <w:sz w:val="20"/>
                  <w:szCs w:val="20"/>
                </w:rPr>
                <w:delText xml:space="preserve"> MOGAS Project</w:delText>
              </w:r>
            </w:del>
          </w:p>
        </w:tc>
        <w:tc>
          <w:tcPr>
            <w:tcW w:w="940" w:type="pct"/>
            <w:tcBorders>
              <w:top w:val="nil"/>
              <w:left w:val="nil"/>
              <w:bottom w:val="single" w:sz="8" w:space="0" w:color="AD1828"/>
              <w:right w:val="single" w:sz="8" w:space="0" w:color="AD1828"/>
            </w:tcBorders>
            <w:shd w:val="clear" w:color="auto" w:fill="auto"/>
          </w:tcPr>
          <w:p w14:paraId="7C7DD856" w14:textId="24DA8654" w:rsidR="00FB234E" w:rsidRPr="00423F8A" w:rsidDel="00FA0175" w:rsidRDefault="00FB234E" w:rsidP="00D5186E">
            <w:pPr>
              <w:snapToGrid w:val="0"/>
              <w:spacing w:before="60" w:after="60" w:line="240" w:lineRule="auto"/>
              <w:ind w:leftChars="0" w:left="0" w:right="0"/>
              <w:rPr>
                <w:del w:id="795" w:author="Vincentius Mario PURNAMA" w:date="2020-08-25T21:12:00Z"/>
                <w:rFonts w:eastAsia="Helvetica" w:cs="Helvetica"/>
                <w:bCs/>
                <w:sz w:val="20"/>
                <w:szCs w:val="20"/>
              </w:rPr>
            </w:pPr>
            <w:del w:id="796" w:author="Vincentius Mario PURNAMA" w:date="2020-08-25T21:12:00Z">
              <w:r w:rsidRPr="00992858" w:rsidDel="00FA0175">
                <w:rPr>
                  <w:rFonts w:eastAsia="Helvetica" w:cs="Helvetica"/>
                  <w:bCs/>
                  <w:sz w:val="20"/>
                  <w:szCs w:val="20"/>
                </w:rPr>
                <w:delText>JGC Corporation</w:delText>
              </w:r>
            </w:del>
          </w:p>
        </w:tc>
        <w:tc>
          <w:tcPr>
            <w:tcW w:w="743" w:type="pct"/>
            <w:tcBorders>
              <w:top w:val="nil"/>
              <w:left w:val="nil"/>
              <w:bottom w:val="single" w:sz="8" w:space="0" w:color="AD1828"/>
              <w:right w:val="single" w:sz="8" w:space="0" w:color="AD1828"/>
            </w:tcBorders>
            <w:shd w:val="clear" w:color="auto" w:fill="auto"/>
          </w:tcPr>
          <w:p w14:paraId="02E14D23" w14:textId="72C51C6D" w:rsidR="00FB234E" w:rsidRPr="00423F8A" w:rsidDel="00FA0175" w:rsidRDefault="00FB234E" w:rsidP="00D5186E">
            <w:pPr>
              <w:snapToGrid w:val="0"/>
              <w:spacing w:before="60" w:after="60" w:line="240" w:lineRule="auto"/>
              <w:ind w:leftChars="0" w:left="0" w:right="0"/>
              <w:rPr>
                <w:del w:id="797" w:author="Vincentius Mario PURNAMA" w:date="2020-08-25T21:12:00Z"/>
                <w:rFonts w:eastAsia="Helvetica" w:cs="Helvetica"/>
                <w:bCs/>
                <w:sz w:val="20"/>
                <w:szCs w:val="20"/>
              </w:rPr>
            </w:pPr>
            <w:del w:id="798" w:author="Vincentius Mario PURNAMA" w:date="2020-08-25T21:12:00Z">
              <w:r w:rsidRPr="000438D7" w:rsidDel="00FA0175">
                <w:rPr>
                  <w:rFonts w:eastAsia="Helvetica" w:cs="Helvetica"/>
                  <w:bCs/>
                  <w:sz w:val="20"/>
                  <w:szCs w:val="20"/>
                </w:rPr>
                <w:delText>Singapore Refining Company Private Limited</w:delText>
              </w:r>
            </w:del>
          </w:p>
        </w:tc>
        <w:tc>
          <w:tcPr>
            <w:tcW w:w="644" w:type="pct"/>
            <w:tcBorders>
              <w:top w:val="nil"/>
              <w:left w:val="nil"/>
              <w:bottom w:val="single" w:sz="8" w:space="0" w:color="AD1828"/>
              <w:right w:val="single" w:sz="8" w:space="0" w:color="AD1828"/>
            </w:tcBorders>
            <w:shd w:val="clear" w:color="auto" w:fill="auto"/>
          </w:tcPr>
          <w:p w14:paraId="1858EECA" w14:textId="1F480832" w:rsidR="00FB234E" w:rsidRPr="00423F8A" w:rsidDel="00FA0175" w:rsidRDefault="00FB234E" w:rsidP="00D5186E">
            <w:pPr>
              <w:snapToGrid w:val="0"/>
              <w:spacing w:before="60" w:after="60" w:line="240" w:lineRule="auto"/>
              <w:ind w:leftChars="0" w:left="0" w:right="0"/>
              <w:rPr>
                <w:del w:id="799" w:author="Vincentius Mario PURNAMA" w:date="2020-08-25T21:12:00Z"/>
                <w:rFonts w:eastAsia="Helvetica" w:cs="Helvetica"/>
                <w:bCs/>
                <w:sz w:val="20"/>
                <w:szCs w:val="20"/>
              </w:rPr>
            </w:pPr>
            <w:del w:id="800"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26CD8245" w14:textId="23D2B861" w:rsidR="00FB234E" w:rsidRPr="00423F8A" w:rsidDel="00FA0175" w:rsidRDefault="00FB234E" w:rsidP="00D5186E">
            <w:pPr>
              <w:snapToGrid w:val="0"/>
              <w:spacing w:before="60" w:after="60" w:line="240" w:lineRule="auto"/>
              <w:ind w:leftChars="0" w:left="0" w:right="0"/>
              <w:rPr>
                <w:del w:id="801" w:author="Vincentius Mario PURNAMA" w:date="2020-08-25T21:12:00Z"/>
                <w:rFonts w:eastAsia="Helvetica" w:cs="Helvetica"/>
                <w:bCs/>
                <w:sz w:val="20"/>
                <w:szCs w:val="20"/>
              </w:rPr>
            </w:pPr>
            <w:del w:id="802" w:author="Vincentius Mario PURNAMA" w:date="2020-08-25T21:12:00Z">
              <w:r w:rsidRPr="00992858" w:rsidDel="00FA0175">
                <w:rPr>
                  <w:rFonts w:eastAsia="Helvetica" w:cs="Helvetica"/>
                  <w:bCs/>
                  <w:sz w:val="20"/>
                  <w:szCs w:val="20"/>
                </w:rPr>
                <w:delText xml:space="preserve">PHA and Safety </w:delText>
              </w:r>
              <w:r w:rsidDel="00FA0175">
                <w:rPr>
                  <w:rFonts w:eastAsia="Helvetica" w:cs="Helvetica"/>
                  <w:bCs/>
                  <w:sz w:val="20"/>
                  <w:szCs w:val="20"/>
                </w:rPr>
                <w:delText>O</w:delText>
              </w:r>
              <w:r w:rsidRPr="00992858" w:rsidDel="00FA0175">
                <w:rPr>
                  <w:rFonts w:eastAsia="Helvetica" w:cs="Helvetica"/>
                  <w:bCs/>
                  <w:sz w:val="20"/>
                  <w:szCs w:val="20"/>
                </w:rPr>
                <w:delText>bjective Analysis</w:delText>
              </w:r>
              <w:r w:rsidRPr="00992858" w:rsidDel="00FA0175">
                <w:rPr>
                  <w:rFonts w:eastAsia="Helvetica" w:cs="Helvetica" w:hint="eastAsia"/>
                  <w:bCs/>
                  <w:sz w:val="20"/>
                  <w:szCs w:val="20"/>
                </w:rPr>
                <w:delText>, SIL Verification and SRS Study</w:delText>
              </w:r>
            </w:del>
          </w:p>
        </w:tc>
      </w:tr>
      <w:tr w:rsidR="006C2B08" w:rsidDel="00FA0175" w14:paraId="7A7ED982" w14:textId="467093B1" w:rsidTr="00D5186E">
        <w:trPr>
          <w:cantSplit/>
          <w:trHeight w:val="525"/>
          <w:del w:id="803"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19708BBD" w14:textId="2BDF2DDC" w:rsidR="006C2B08" w:rsidRPr="000438D7" w:rsidDel="00FA0175" w:rsidRDefault="006C2B08" w:rsidP="00D5186E">
            <w:pPr>
              <w:snapToGrid w:val="0"/>
              <w:spacing w:before="60" w:after="60" w:line="240" w:lineRule="auto"/>
              <w:ind w:leftChars="0" w:left="0" w:right="0"/>
              <w:rPr>
                <w:del w:id="804" w:author="Vincentius Mario PURNAMA" w:date="2020-08-25T21:12:00Z"/>
                <w:rFonts w:eastAsia="Helvetica" w:cs="Helvetica"/>
                <w:bCs/>
                <w:sz w:val="20"/>
                <w:szCs w:val="20"/>
              </w:rPr>
            </w:pPr>
            <w:del w:id="805" w:author="Vincentius Mario PURNAMA" w:date="2020-08-25T21:12:00Z">
              <w:r w:rsidRPr="00423F8A" w:rsidDel="00FA0175">
                <w:rPr>
                  <w:rFonts w:eastAsia="Helvetica" w:cs="Helvetica"/>
                  <w:bCs/>
                  <w:sz w:val="20"/>
                  <w:szCs w:val="20"/>
                </w:rPr>
                <w:delText>SLNG Phase 3 Metering area Project</w:delText>
              </w:r>
            </w:del>
          </w:p>
        </w:tc>
        <w:tc>
          <w:tcPr>
            <w:tcW w:w="940" w:type="pct"/>
            <w:tcBorders>
              <w:top w:val="nil"/>
              <w:left w:val="nil"/>
              <w:bottom w:val="single" w:sz="8" w:space="0" w:color="AD1828"/>
              <w:right w:val="single" w:sz="8" w:space="0" w:color="AD1828"/>
            </w:tcBorders>
            <w:shd w:val="clear" w:color="auto" w:fill="auto"/>
          </w:tcPr>
          <w:p w14:paraId="0DAD9A7E" w14:textId="0FCCDD96" w:rsidR="006C2B08" w:rsidRPr="00992858" w:rsidDel="00FA0175" w:rsidRDefault="006C2B08" w:rsidP="00D5186E">
            <w:pPr>
              <w:snapToGrid w:val="0"/>
              <w:spacing w:before="60" w:after="60" w:line="240" w:lineRule="auto"/>
              <w:ind w:leftChars="0" w:left="0" w:right="0"/>
              <w:rPr>
                <w:del w:id="806" w:author="Vincentius Mario PURNAMA" w:date="2020-08-25T21:12:00Z"/>
                <w:rFonts w:eastAsia="Helvetica" w:cs="Helvetica"/>
                <w:bCs/>
                <w:sz w:val="20"/>
                <w:szCs w:val="20"/>
              </w:rPr>
            </w:pPr>
            <w:del w:id="807" w:author="Vincentius Mario PURNAMA" w:date="2020-08-25T21:12:00Z">
              <w:r w:rsidRPr="00423F8A" w:rsidDel="00FA0175">
                <w:rPr>
                  <w:rFonts w:eastAsia="Helvetica" w:cs="Helvetica"/>
                  <w:bCs/>
                  <w:sz w:val="20"/>
                  <w:szCs w:val="20"/>
                </w:rPr>
                <w:delText>Samsung C&amp;T Corporation</w:delText>
              </w:r>
            </w:del>
          </w:p>
        </w:tc>
        <w:tc>
          <w:tcPr>
            <w:tcW w:w="743" w:type="pct"/>
            <w:tcBorders>
              <w:top w:val="nil"/>
              <w:left w:val="nil"/>
              <w:bottom w:val="single" w:sz="8" w:space="0" w:color="AD1828"/>
              <w:right w:val="single" w:sz="8" w:space="0" w:color="AD1828"/>
            </w:tcBorders>
            <w:shd w:val="clear" w:color="auto" w:fill="auto"/>
          </w:tcPr>
          <w:p w14:paraId="580C9C87" w14:textId="3AA10EA5" w:rsidR="006C2B08" w:rsidRPr="000438D7" w:rsidDel="00FA0175" w:rsidRDefault="006C2B08" w:rsidP="00D5186E">
            <w:pPr>
              <w:snapToGrid w:val="0"/>
              <w:spacing w:before="60" w:after="60" w:line="240" w:lineRule="auto"/>
              <w:ind w:leftChars="0" w:left="0" w:right="0"/>
              <w:rPr>
                <w:del w:id="808" w:author="Vincentius Mario PURNAMA" w:date="2020-08-25T21:12:00Z"/>
                <w:rFonts w:eastAsia="Helvetica" w:cs="Helvetica"/>
                <w:bCs/>
                <w:sz w:val="20"/>
                <w:szCs w:val="20"/>
              </w:rPr>
            </w:pPr>
            <w:del w:id="809" w:author="Vincentius Mario PURNAMA" w:date="2020-08-25T21:12:00Z">
              <w:r w:rsidRPr="00423F8A" w:rsidDel="00FA0175">
                <w:rPr>
                  <w:rFonts w:eastAsia="Helvetica" w:cs="Helvetica"/>
                  <w:bCs/>
                  <w:sz w:val="20"/>
                  <w:szCs w:val="20"/>
                </w:rPr>
                <w:delText>Singapore LNG (SLNG)</w:delText>
              </w:r>
            </w:del>
          </w:p>
        </w:tc>
        <w:tc>
          <w:tcPr>
            <w:tcW w:w="644" w:type="pct"/>
            <w:tcBorders>
              <w:top w:val="nil"/>
              <w:left w:val="nil"/>
              <w:bottom w:val="single" w:sz="8" w:space="0" w:color="AD1828"/>
              <w:right w:val="single" w:sz="8" w:space="0" w:color="AD1828"/>
            </w:tcBorders>
            <w:shd w:val="clear" w:color="auto" w:fill="auto"/>
          </w:tcPr>
          <w:p w14:paraId="76DDCF31" w14:textId="6BFD3FE1" w:rsidR="006C2B08" w:rsidRPr="00992858" w:rsidDel="00FA0175" w:rsidRDefault="006C2B08" w:rsidP="00D5186E">
            <w:pPr>
              <w:snapToGrid w:val="0"/>
              <w:spacing w:before="60" w:after="60" w:line="240" w:lineRule="auto"/>
              <w:ind w:leftChars="0" w:left="0" w:right="0"/>
              <w:rPr>
                <w:del w:id="810" w:author="Vincentius Mario PURNAMA" w:date="2020-08-25T21:12:00Z"/>
                <w:rFonts w:eastAsia="Helvetica" w:cs="Helvetica"/>
                <w:bCs/>
                <w:sz w:val="20"/>
                <w:szCs w:val="20"/>
              </w:rPr>
            </w:pPr>
            <w:del w:id="811"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36627713" w14:textId="2B2BB2A1" w:rsidR="006C2B08" w:rsidRPr="00423F8A" w:rsidDel="00FA0175" w:rsidRDefault="006C2B08" w:rsidP="00D5186E">
            <w:pPr>
              <w:snapToGrid w:val="0"/>
              <w:spacing w:before="60" w:after="60" w:line="240" w:lineRule="auto"/>
              <w:ind w:leftChars="0" w:left="0" w:right="0"/>
              <w:rPr>
                <w:del w:id="812" w:author="Vincentius Mario PURNAMA" w:date="2020-08-25T21:12:00Z"/>
                <w:rFonts w:eastAsia="Helvetica" w:cs="Helvetica"/>
                <w:bCs/>
                <w:sz w:val="20"/>
                <w:szCs w:val="20"/>
              </w:rPr>
            </w:pPr>
            <w:del w:id="813" w:author="Vincentius Mario PURNAMA" w:date="2020-08-25T21:12:00Z">
              <w:r w:rsidRPr="00423F8A" w:rsidDel="00FA0175">
                <w:rPr>
                  <w:rFonts w:eastAsia="Helvetica" w:cs="Helvetica"/>
                  <w:bCs/>
                  <w:sz w:val="20"/>
                  <w:szCs w:val="20"/>
                </w:rPr>
                <w:delText>QRA</w:delText>
              </w:r>
            </w:del>
          </w:p>
        </w:tc>
      </w:tr>
      <w:tr w:rsidR="00FB234E" w:rsidDel="00FA0175" w14:paraId="22BE8BF5" w14:textId="130608A0" w:rsidTr="00FA7991">
        <w:trPr>
          <w:cantSplit/>
          <w:trHeight w:val="525"/>
          <w:del w:id="814"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0ECC9D97" w14:textId="6B33C319" w:rsidR="00FB234E" w:rsidRPr="00423F8A" w:rsidDel="00FA0175" w:rsidRDefault="00FB234E" w:rsidP="00D5186E">
            <w:pPr>
              <w:snapToGrid w:val="0"/>
              <w:spacing w:before="60" w:after="60" w:line="240" w:lineRule="auto"/>
              <w:ind w:leftChars="0" w:left="0" w:right="0"/>
              <w:rPr>
                <w:del w:id="815" w:author="Vincentius Mario PURNAMA" w:date="2020-08-25T21:12:00Z"/>
                <w:rFonts w:eastAsia="Helvetica" w:cs="Helvetica"/>
                <w:bCs/>
                <w:sz w:val="20"/>
                <w:szCs w:val="20"/>
              </w:rPr>
            </w:pPr>
            <w:del w:id="816" w:author="Vincentius Mario PURNAMA" w:date="2020-08-25T21:12:00Z">
              <w:r w:rsidRPr="003C6576" w:rsidDel="00FA0175">
                <w:rPr>
                  <w:rFonts w:eastAsia="Helvetica" w:cs="Helvetica"/>
                  <w:bCs/>
                  <w:sz w:val="20"/>
                  <w:szCs w:val="20"/>
                </w:rPr>
                <w:delText>SLNG Phase 3 Expansion Project</w:delText>
              </w:r>
            </w:del>
          </w:p>
        </w:tc>
        <w:tc>
          <w:tcPr>
            <w:tcW w:w="940" w:type="pct"/>
            <w:tcBorders>
              <w:top w:val="nil"/>
              <w:left w:val="nil"/>
              <w:bottom w:val="single" w:sz="8" w:space="0" w:color="AD1828"/>
              <w:right w:val="single" w:sz="8" w:space="0" w:color="AD1828"/>
            </w:tcBorders>
            <w:shd w:val="clear" w:color="auto" w:fill="auto"/>
            <w:vAlign w:val="center"/>
          </w:tcPr>
          <w:p w14:paraId="5AC666D9" w14:textId="496D7F82" w:rsidR="00FB234E" w:rsidRPr="00423F8A" w:rsidDel="00FA0175" w:rsidRDefault="00FB234E" w:rsidP="00D5186E">
            <w:pPr>
              <w:snapToGrid w:val="0"/>
              <w:spacing w:before="60" w:after="60" w:line="240" w:lineRule="auto"/>
              <w:ind w:leftChars="0" w:left="0" w:right="0"/>
              <w:rPr>
                <w:del w:id="817" w:author="Vincentius Mario PURNAMA" w:date="2020-08-25T21:12:00Z"/>
                <w:rFonts w:eastAsia="Helvetica" w:cs="Helvetica"/>
                <w:bCs/>
                <w:sz w:val="20"/>
                <w:szCs w:val="20"/>
              </w:rPr>
            </w:pPr>
            <w:del w:id="818" w:author="Vincentius Mario PURNAMA" w:date="2020-08-25T21:12:00Z">
              <w:r w:rsidRPr="00423F8A" w:rsidDel="00FA0175">
                <w:rPr>
                  <w:rFonts w:eastAsia="Helvetica" w:cs="Helvetica"/>
                  <w:bCs/>
                  <w:sz w:val="20"/>
                  <w:szCs w:val="20"/>
                </w:rPr>
                <w:delText>Fluor Philippines</w:delText>
              </w:r>
            </w:del>
          </w:p>
        </w:tc>
        <w:tc>
          <w:tcPr>
            <w:tcW w:w="743" w:type="pct"/>
            <w:tcBorders>
              <w:top w:val="nil"/>
              <w:left w:val="nil"/>
              <w:bottom w:val="single" w:sz="8" w:space="0" w:color="AD1828"/>
              <w:right w:val="single" w:sz="8" w:space="0" w:color="AD1828"/>
            </w:tcBorders>
            <w:shd w:val="clear" w:color="auto" w:fill="auto"/>
          </w:tcPr>
          <w:p w14:paraId="08646721" w14:textId="028985F2" w:rsidR="00FB234E" w:rsidRPr="00423F8A" w:rsidDel="00FA0175" w:rsidRDefault="00FB234E" w:rsidP="00D5186E">
            <w:pPr>
              <w:snapToGrid w:val="0"/>
              <w:spacing w:before="60" w:after="60" w:line="240" w:lineRule="auto"/>
              <w:ind w:leftChars="0" w:left="0" w:right="0"/>
              <w:rPr>
                <w:del w:id="819" w:author="Vincentius Mario PURNAMA" w:date="2020-08-25T21:12:00Z"/>
                <w:rFonts w:eastAsia="Helvetica" w:cs="Helvetica"/>
                <w:bCs/>
                <w:sz w:val="20"/>
                <w:szCs w:val="20"/>
              </w:rPr>
            </w:pPr>
            <w:del w:id="820" w:author="Vincentius Mario PURNAMA" w:date="2020-08-25T21:12:00Z">
              <w:r w:rsidRPr="00423F8A" w:rsidDel="00FA0175">
                <w:rPr>
                  <w:rFonts w:eastAsia="Helvetica" w:cs="Helvetica"/>
                  <w:bCs/>
                  <w:sz w:val="20"/>
                  <w:szCs w:val="20"/>
                </w:rPr>
                <w:delText>Singapore LNG (SLNG)</w:delText>
              </w:r>
            </w:del>
          </w:p>
        </w:tc>
        <w:tc>
          <w:tcPr>
            <w:tcW w:w="644" w:type="pct"/>
            <w:tcBorders>
              <w:top w:val="nil"/>
              <w:left w:val="nil"/>
              <w:bottom w:val="single" w:sz="8" w:space="0" w:color="AD1828"/>
              <w:right w:val="single" w:sz="8" w:space="0" w:color="AD1828"/>
            </w:tcBorders>
            <w:shd w:val="clear" w:color="auto" w:fill="auto"/>
            <w:vAlign w:val="center"/>
          </w:tcPr>
          <w:p w14:paraId="0ED51DBB" w14:textId="7F6F64DF" w:rsidR="00FB234E" w:rsidRPr="00423F8A" w:rsidDel="00FA0175" w:rsidRDefault="00FB234E" w:rsidP="00D5186E">
            <w:pPr>
              <w:snapToGrid w:val="0"/>
              <w:spacing w:before="60" w:after="60" w:line="240" w:lineRule="auto"/>
              <w:ind w:leftChars="0" w:left="0" w:right="0"/>
              <w:rPr>
                <w:del w:id="821" w:author="Vincentius Mario PURNAMA" w:date="2020-08-25T21:12:00Z"/>
                <w:rFonts w:eastAsia="Helvetica" w:cs="Helvetica"/>
                <w:bCs/>
                <w:sz w:val="20"/>
                <w:szCs w:val="20"/>
              </w:rPr>
            </w:pPr>
            <w:del w:id="822"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20E24004" w14:textId="7AB1D359" w:rsidR="00FB234E" w:rsidRPr="00423F8A" w:rsidDel="00FA0175" w:rsidRDefault="00FB234E" w:rsidP="00D5186E">
            <w:pPr>
              <w:snapToGrid w:val="0"/>
              <w:spacing w:before="60" w:after="60" w:line="240" w:lineRule="auto"/>
              <w:ind w:leftChars="0" w:left="0" w:right="0"/>
              <w:rPr>
                <w:del w:id="823" w:author="Vincentius Mario PURNAMA" w:date="2020-08-25T21:12:00Z"/>
                <w:rFonts w:eastAsia="Helvetica" w:cs="Helvetica"/>
                <w:bCs/>
                <w:sz w:val="20"/>
                <w:szCs w:val="20"/>
              </w:rPr>
            </w:pPr>
            <w:del w:id="824" w:author="Vincentius Mario PURNAMA" w:date="2020-08-25T21:12:00Z">
              <w:r w:rsidRPr="003C6576" w:rsidDel="00FA0175">
                <w:rPr>
                  <w:rFonts w:eastAsia="Helvetica" w:cs="Helvetica"/>
                  <w:bCs/>
                  <w:sz w:val="20"/>
                  <w:szCs w:val="20"/>
                </w:rPr>
                <w:delText>Pollution Control Study (PCS), HAZOP, SIL Classification Study</w:delText>
              </w:r>
              <w:r w:rsidRPr="00423F8A" w:rsidDel="00FA0175">
                <w:rPr>
                  <w:rFonts w:eastAsia="Helvetica" w:cs="Helvetica"/>
                  <w:bCs/>
                  <w:sz w:val="20"/>
                  <w:szCs w:val="20"/>
                </w:rPr>
                <w:delText>, Noise, Equator Principle Study, Fire and Gas Mapping</w:delText>
              </w:r>
            </w:del>
          </w:p>
        </w:tc>
      </w:tr>
      <w:tr w:rsidR="00423F8A" w:rsidDel="00FA0175" w14:paraId="0B50A22A" w14:textId="07DE6F1E" w:rsidTr="00D5186E">
        <w:trPr>
          <w:cantSplit/>
          <w:trHeight w:val="525"/>
          <w:del w:id="825"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7645674C" w14:textId="48A5DA21" w:rsidR="00423F8A" w:rsidRPr="003C6576" w:rsidDel="00FA0175" w:rsidRDefault="00423F8A" w:rsidP="00D5186E">
            <w:pPr>
              <w:snapToGrid w:val="0"/>
              <w:spacing w:before="60" w:after="60" w:line="240" w:lineRule="auto"/>
              <w:ind w:leftChars="0" w:left="0" w:right="0"/>
              <w:rPr>
                <w:del w:id="826" w:author="Vincentius Mario PURNAMA" w:date="2020-08-25T21:12:00Z"/>
                <w:rFonts w:eastAsia="Helvetica" w:cs="Helvetica"/>
                <w:bCs/>
                <w:sz w:val="20"/>
                <w:szCs w:val="20"/>
              </w:rPr>
            </w:pPr>
            <w:del w:id="827" w:author="Vincentius Mario PURNAMA" w:date="2020-08-25T21:12:00Z">
              <w:r w:rsidRPr="00423F8A" w:rsidDel="00FA0175">
                <w:rPr>
                  <w:rFonts w:eastAsia="Helvetica" w:cs="Helvetica"/>
                  <w:bCs/>
                  <w:sz w:val="20"/>
                  <w:szCs w:val="20"/>
                </w:rPr>
                <w:delText>SLNG Small Scale LNG Loading Facility Project</w:delText>
              </w:r>
            </w:del>
          </w:p>
        </w:tc>
        <w:tc>
          <w:tcPr>
            <w:tcW w:w="940" w:type="pct"/>
            <w:tcBorders>
              <w:top w:val="nil"/>
              <w:left w:val="nil"/>
              <w:bottom w:val="single" w:sz="8" w:space="0" w:color="AD1828"/>
              <w:right w:val="single" w:sz="8" w:space="0" w:color="AD1828"/>
            </w:tcBorders>
            <w:shd w:val="clear" w:color="auto" w:fill="auto"/>
            <w:vAlign w:val="center"/>
          </w:tcPr>
          <w:p w14:paraId="5F98D7E0" w14:textId="37233D5C" w:rsidR="00423F8A" w:rsidRPr="00423F8A" w:rsidDel="00FA0175" w:rsidRDefault="00423F8A" w:rsidP="00D5186E">
            <w:pPr>
              <w:snapToGrid w:val="0"/>
              <w:spacing w:before="60" w:after="60" w:line="240" w:lineRule="auto"/>
              <w:ind w:leftChars="0" w:left="0" w:right="0"/>
              <w:rPr>
                <w:del w:id="828" w:author="Vincentius Mario PURNAMA" w:date="2020-08-25T21:12:00Z"/>
                <w:rFonts w:eastAsia="Helvetica" w:cs="Helvetica"/>
                <w:bCs/>
                <w:sz w:val="20"/>
                <w:szCs w:val="20"/>
                <w:lang w:val="en-US"/>
              </w:rPr>
            </w:pPr>
            <w:del w:id="829" w:author="Vincentius Mario PURNAMA" w:date="2020-08-25T21:12:00Z">
              <w:r w:rsidDel="00FA0175">
                <w:rPr>
                  <w:rFonts w:eastAsia="Helvetica" w:cs="Helvetica"/>
                  <w:bCs/>
                  <w:sz w:val="20"/>
                  <w:szCs w:val="20"/>
                  <w:lang w:val="en-US"/>
                </w:rPr>
                <w:delText>JGC Singapore</w:delText>
              </w:r>
            </w:del>
          </w:p>
        </w:tc>
        <w:tc>
          <w:tcPr>
            <w:tcW w:w="743" w:type="pct"/>
            <w:tcBorders>
              <w:top w:val="nil"/>
              <w:left w:val="nil"/>
              <w:bottom w:val="single" w:sz="8" w:space="0" w:color="AD1828"/>
              <w:right w:val="single" w:sz="8" w:space="0" w:color="AD1828"/>
            </w:tcBorders>
            <w:shd w:val="clear" w:color="auto" w:fill="auto"/>
          </w:tcPr>
          <w:p w14:paraId="059EA397" w14:textId="39FA7464" w:rsidR="00423F8A" w:rsidRPr="00423F8A" w:rsidDel="00FA0175" w:rsidRDefault="00423F8A" w:rsidP="00D5186E">
            <w:pPr>
              <w:snapToGrid w:val="0"/>
              <w:spacing w:before="60" w:after="60" w:line="240" w:lineRule="auto"/>
              <w:ind w:leftChars="0" w:left="0" w:right="0"/>
              <w:rPr>
                <w:del w:id="830" w:author="Vincentius Mario PURNAMA" w:date="2020-08-25T21:12:00Z"/>
                <w:rFonts w:eastAsia="Helvetica" w:cs="Helvetica"/>
                <w:bCs/>
                <w:sz w:val="20"/>
                <w:szCs w:val="20"/>
              </w:rPr>
            </w:pPr>
            <w:del w:id="831" w:author="Vincentius Mario PURNAMA" w:date="2020-08-25T21:12:00Z">
              <w:r w:rsidRPr="00423F8A" w:rsidDel="00FA0175">
                <w:rPr>
                  <w:rFonts w:eastAsia="Helvetica" w:cs="Helvetica"/>
                  <w:bCs/>
                  <w:sz w:val="20"/>
                  <w:szCs w:val="20"/>
                </w:rPr>
                <w:delText>Singapore LNG (SLNG)</w:delText>
              </w:r>
            </w:del>
          </w:p>
        </w:tc>
        <w:tc>
          <w:tcPr>
            <w:tcW w:w="644" w:type="pct"/>
            <w:tcBorders>
              <w:top w:val="nil"/>
              <w:left w:val="nil"/>
              <w:bottom w:val="single" w:sz="8" w:space="0" w:color="AD1828"/>
              <w:right w:val="single" w:sz="8" w:space="0" w:color="AD1828"/>
            </w:tcBorders>
            <w:shd w:val="clear" w:color="auto" w:fill="auto"/>
            <w:vAlign w:val="center"/>
          </w:tcPr>
          <w:p w14:paraId="31F68AF5" w14:textId="0F205697" w:rsidR="00423F8A" w:rsidRPr="00992858" w:rsidDel="00FA0175" w:rsidRDefault="00423F8A" w:rsidP="00D5186E">
            <w:pPr>
              <w:snapToGrid w:val="0"/>
              <w:spacing w:before="60" w:after="60" w:line="240" w:lineRule="auto"/>
              <w:ind w:leftChars="0" w:left="0" w:right="0"/>
              <w:rPr>
                <w:del w:id="832" w:author="Vincentius Mario PURNAMA" w:date="2020-08-25T21:12:00Z"/>
                <w:rFonts w:eastAsia="Helvetica" w:cs="Helvetica"/>
                <w:bCs/>
                <w:sz w:val="20"/>
                <w:szCs w:val="20"/>
              </w:rPr>
            </w:pPr>
            <w:del w:id="833"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5A3DAE32" w14:textId="1FA4946A" w:rsidR="00423F8A" w:rsidRPr="003C6576" w:rsidDel="00FA0175" w:rsidRDefault="00423F8A" w:rsidP="00D5186E">
            <w:pPr>
              <w:snapToGrid w:val="0"/>
              <w:spacing w:before="60" w:after="60" w:line="240" w:lineRule="auto"/>
              <w:ind w:leftChars="0" w:left="0" w:right="0"/>
              <w:rPr>
                <w:del w:id="834" w:author="Vincentius Mario PURNAMA" w:date="2020-08-25T21:12:00Z"/>
                <w:rFonts w:eastAsia="Helvetica" w:cs="Helvetica"/>
                <w:bCs/>
                <w:sz w:val="20"/>
                <w:szCs w:val="20"/>
              </w:rPr>
            </w:pPr>
            <w:del w:id="835" w:author="Vincentius Mario PURNAMA" w:date="2020-08-25T21:12:00Z">
              <w:r w:rsidRPr="00423F8A" w:rsidDel="00FA0175">
                <w:rPr>
                  <w:rFonts w:eastAsia="Helvetica" w:cs="Helvetica"/>
                  <w:bCs/>
                  <w:sz w:val="20"/>
                  <w:szCs w:val="20"/>
                </w:rPr>
                <w:delText>HAZOP and LOPA Studies</w:delText>
              </w:r>
            </w:del>
          </w:p>
        </w:tc>
      </w:tr>
      <w:tr w:rsidR="00FB234E" w:rsidDel="00FA0175" w14:paraId="77821E67" w14:textId="4EA41B8E" w:rsidTr="00FA7991">
        <w:trPr>
          <w:cantSplit/>
          <w:trHeight w:val="525"/>
          <w:del w:id="836"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2AA2BF05" w14:textId="509636C7" w:rsidR="00FB234E" w:rsidRPr="003C6576" w:rsidDel="00FA0175" w:rsidRDefault="00FB234E" w:rsidP="00423F8A">
            <w:pPr>
              <w:snapToGrid w:val="0"/>
              <w:spacing w:before="60" w:after="60" w:line="240" w:lineRule="auto"/>
              <w:ind w:leftChars="0" w:left="0" w:right="0"/>
              <w:rPr>
                <w:del w:id="837" w:author="Vincentius Mario PURNAMA" w:date="2020-08-25T21:12:00Z"/>
                <w:rFonts w:eastAsia="Helvetica" w:cs="Helvetica"/>
                <w:bCs/>
                <w:sz w:val="20"/>
                <w:szCs w:val="20"/>
              </w:rPr>
            </w:pPr>
            <w:del w:id="838" w:author="Vincentius Mario PURNAMA" w:date="2020-08-25T21:12:00Z">
              <w:r w:rsidRPr="003C6576" w:rsidDel="00FA0175">
                <w:rPr>
                  <w:sz w:val="20"/>
                  <w:szCs w:val="20"/>
                </w:rPr>
                <w:delText xml:space="preserve">SLNG Phase 1/1B </w:delText>
              </w:r>
              <w:r w:rsidR="00423F8A" w:rsidDel="00FA0175">
                <w:rPr>
                  <w:sz w:val="20"/>
                  <w:szCs w:val="20"/>
                </w:rPr>
                <w:delText>and Phase 2 Project</w:delText>
              </w:r>
            </w:del>
          </w:p>
        </w:tc>
        <w:tc>
          <w:tcPr>
            <w:tcW w:w="940" w:type="pct"/>
            <w:tcBorders>
              <w:top w:val="nil"/>
              <w:left w:val="nil"/>
              <w:bottom w:val="single" w:sz="8" w:space="0" w:color="AD1828"/>
              <w:right w:val="single" w:sz="8" w:space="0" w:color="AD1828"/>
            </w:tcBorders>
            <w:shd w:val="clear" w:color="auto" w:fill="auto"/>
            <w:vAlign w:val="center"/>
          </w:tcPr>
          <w:p w14:paraId="4086E49B" w14:textId="447E70CF" w:rsidR="00FB234E" w:rsidDel="00FA0175" w:rsidRDefault="00E776AE" w:rsidP="00D5186E">
            <w:pPr>
              <w:snapToGrid w:val="0"/>
              <w:spacing w:before="60" w:after="60" w:line="240" w:lineRule="auto"/>
              <w:ind w:leftChars="0" w:left="0" w:right="0"/>
              <w:rPr>
                <w:del w:id="839" w:author="Vincentius Mario PURNAMA" w:date="2020-08-25T21:12:00Z"/>
                <w:sz w:val="20"/>
                <w:szCs w:val="20"/>
              </w:rPr>
            </w:pPr>
            <w:del w:id="840" w:author="Vincentius Mario PURNAMA" w:date="2020-08-25T21:12:00Z">
              <w:r w:rsidRPr="003C6576" w:rsidDel="00FA0175">
                <w:rPr>
                  <w:sz w:val="20"/>
                  <w:szCs w:val="20"/>
                </w:rPr>
                <w:delText>Singapore LNG (SLNG)</w:delText>
              </w:r>
            </w:del>
          </w:p>
        </w:tc>
        <w:tc>
          <w:tcPr>
            <w:tcW w:w="743" w:type="pct"/>
            <w:tcBorders>
              <w:top w:val="nil"/>
              <w:left w:val="nil"/>
              <w:bottom w:val="single" w:sz="8" w:space="0" w:color="AD1828"/>
              <w:right w:val="single" w:sz="8" w:space="0" w:color="AD1828"/>
            </w:tcBorders>
            <w:shd w:val="clear" w:color="auto" w:fill="auto"/>
          </w:tcPr>
          <w:p w14:paraId="11FCD438" w14:textId="682561CD" w:rsidR="00FB234E" w:rsidRPr="00F94CDF" w:rsidDel="00FA0175" w:rsidRDefault="00FB234E" w:rsidP="00D5186E">
            <w:pPr>
              <w:snapToGrid w:val="0"/>
              <w:spacing w:before="60" w:after="60" w:line="240" w:lineRule="auto"/>
              <w:ind w:leftChars="0" w:left="0" w:right="0"/>
              <w:rPr>
                <w:del w:id="841" w:author="Vincentius Mario PURNAMA" w:date="2020-08-25T21:12:00Z"/>
                <w:sz w:val="20"/>
                <w:szCs w:val="20"/>
              </w:rPr>
            </w:pPr>
            <w:del w:id="842" w:author="Vincentius Mario PURNAMA" w:date="2020-08-25T21:12:00Z">
              <w:r w:rsidRPr="003C6576" w:rsidDel="00FA0175">
                <w:rPr>
                  <w:sz w:val="20"/>
                  <w:szCs w:val="20"/>
                </w:rPr>
                <w:delText>Singapore LNG (SLNG)</w:delText>
              </w:r>
            </w:del>
          </w:p>
        </w:tc>
        <w:tc>
          <w:tcPr>
            <w:tcW w:w="644" w:type="pct"/>
            <w:tcBorders>
              <w:top w:val="nil"/>
              <w:left w:val="nil"/>
              <w:bottom w:val="single" w:sz="8" w:space="0" w:color="AD1828"/>
              <w:right w:val="single" w:sz="8" w:space="0" w:color="AD1828"/>
            </w:tcBorders>
            <w:shd w:val="clear" w:color="auto" w:fill="auto"/>
            <w:vAlign w:val="center"/>
          </w:tcPr>
          <w:p w14:paraId="2B662DE1" w14:textId="31801FDA" w:rsidR="00FB234E" w:rsidDel="00FA0175" w:rsidRDefault="00FB234E" w:rsidP="00D5186E">
            <w:pPr>
              <w:snapToGrid w:val="0"/>
              <w:spacing w:before="60" w:after="60" w:line="240" w:lineRule="auto"/>
              <w:ind w:leftChars="0" w:left="0" w:right="0"/>
              <w:rPr>
                <w:del w:id="843" w:author="Vincentius Mario PURNAMA" w:date="2020-08-25T21:12:00Z"/>
                <w:sz w:val="20"/>
                <w:szCs w:val="20"/>
              </w:rPr>
            </w:pPr>
            <w:del w:id="844"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09FAD9CC" w14:textId="5D3829B0" w:rsidR="00FB234E" w:rsidDel="00FA0175" w:rsidRDefault="00423F8A" w:rsidP="00D5186E">
            <w:pPr>
              <w:snapToGrid w:val="0"/>
              <w:spacing w:before="60" w:after="60" w:line="240" w:lineRule="auto"/>
              <w:ind w:leftChars="0" w:left="0" w:right="0"/>
              <w:rPr>
                <w:del w:id="845" w:author="Vincentius Mario PURNAMA" w:date="2020-08-25T21:12:00Z"/>
                <w:sz w:val="20"/>
                <w:szCs w:val="20"/>
              </w:rPr>
            </w:pPr>
            <w:del w:id="846" w:author="Vincentius Mario PURNAMA" w:date="2020-08-25T21:12:00Z">
              <w:r w:rsidRPr="00423F8A" w:rsidDel="00FA0175">
                <w:rPr>
                  <w:rFonts w:eastAsia="Helvetica" w:cs="Helvetica"/>
                  <w:bCs/>
                  <w:sz w:val="20"/>
                  <w:szCs w:val="20"/>
                </w:rPr>
                <w:delText>Upgrading Safety Critical Element</w:delText>
              </w:r>
              <w:r w:rsidDel="00FA0175">
                <w:rPr>
                  <w:rFonts w:eastAsia="Helvetica" w:cs="Helvetica"/>
                  <w:bCs/>
                  <w:sz w:val="20"/>
                  <w:szCs w:val="20"/>
                </w:rPr>
                <w:delText xml:space="preserve"> (SCE)</w:delText>
              </w:r>
            </w:del>
          </w:p>
        </w:tc>
      </w:tr>
      <w:tr w:rsidR="00FB234E" w:rsidDel="00FA0175" w14:paraId="3F8B2E6A" w14:textId="6DF7E135" w:rsidTr="00FA7991">
        <w:trPr>
          <w:cantSplit/>
          <w:trHeight w:val="525"/>
          <w:del w:id="847" w:author="Vincentius Mario PURNAMA" w:date="2020-08-25T21:12:00Z"/>
        </w:trPr>
        <w:tc>
          <w:tcPr>
            <w:tcW w:w="1188" w:type="pct"/>
            <w:tcBorders>
              <w:top w:val="nil"/>
              <w:left w:val="single" w:sz="8" w:space="0" w:color="AD1828"/>
              <w:bottom w:val="single" w:sz="8" w:space="0" w:color="AD1828"/>
              <w:right w:val="single" w:sz="8" w:space="0" w:color="AD1828"/>
            </w:tcBorders>
            <w:shd w:val="clear" w:color="auto" w:fill="auto"/>
          </w:tcPr>
          <w:p w14:paraId="5B5C1B6F" w14:textId="130ED8D3" w:rsidR="00FB234E" w:rsidRPr="003C6576" w:rsidDel="00FA0175" w:rsidRDefault="00FB234E" w:rsidP="00D5186E">
            <w:pPr>
              <w:snapToGrid w:val="0"/>
              <w:spacing w:before="60" w:after="60" w:line="240" w:lineRule="auto"/>
              <w:ind w:leftChars="0" w:left="0" w:right="0"/>
              <w:rPr>
                <w:del w:id="848" w:author="Vincentius Mario PURNAMA" w:date="2020-08-25T21:12:00Z"/>
                <w:sz w:val="20"/>
                <w:szCs w:val="20"/>
              </w:rPr>
            </w:pPr>
            <w:del w:id="849" w:author="Vincentius Mario PURNAMA" w:date="2020-08-25T21:12:00Z">
              <w:r w:rsidRPr="003C6576" w:rsidDel="00FA0175">
                <w:rPr>
                  <w:sz w:val="20"/>
                  <w:szCs w:val="20"/>
                </w:rPr>
                <w:delText>SLNG Secondary Berth Development</w:delText>
              </w:r>
            </w:del>
          </w:p>
        </w:tc>
        <w:tc>
          <w:tcPr>
            <w:tcW w:w="940" w:type="pct"/>
            <w:tcBorders>
              <w:top w:val="nil"/>
              <w:left w:val="nil"/>
              <w:bottom w:val="single" w:sz="8" w:space="0" w:color="AD1828"/>
              <w:right w:val="single" w:sz="8" w:space="0" w:color="AD1828"/>
            </w:tcBorders>
            <w:shd w:val="clear" w:color="auto" w:fill="auto"/>
            <w:vAlign w:val="center"/>
          </w:tcPr>
          <w:p w14:paraId="77956888" w14:textId="240F534C" w:rsidR="00FB234E" w:rsidDel="00FA0175" w:rsidRDefault="00FB234E" w:rsidP="00D5186E">
            <w:pPr>
              <w:snapToGrid w:val="0"/>
              <w:spacing w:before="60" w:after="60" w:line="240" w:lineRule="auto"/>
              <w:ind w:leftChars="0" w:left="0" w:right="0"/>
              <w:rPr>
                <w:del w:id="850" w:author="Vincentius Mario PURNAMA" w:date="2020-08-25T21:12:00Z"/>
                <w:sz w:val="20"/>
                <w:szCs w:val="20"/>
              </w:rPr>
            </w:pPr>
            <w:del w:id="851" w:author="Vincentius Mario PURNAMA" w:date="2020-08-25T21:12:00Z">
              <w:r w:rsidDel="00FA0175">
                <w:rPr>
                  <w:sz w:val="20"/>
                  <w:szCs w:val="20"/>
                  <w:lang w:val="en-US"/>
                </w:rPr>
                <w:delText>Fluor Philippines</w:delText>
              </w:r>
            </w:del>
          </w:p>
        </w:tc>
        <w:tc>
          <w:tcPr>
            <w:tcW w:w="743" w:type="pct"/>
            <w:tcBorders>
              <w:top w:val="nil"/>
              <w:left w:val="nil"/>
              <w:bottom w:val="single" w:sz="8" w:space="0" w:color="AD1828"/>
              <w:right w:val="single" w:sz="8" w:space="0" w:color="AD1828"/>
            </w:tcBorders>
            <w:shd w:val="clear" w:color="auto" w:fill="auto"/>
          </w:tcPr>
          <w:p w14:paraId="39D8293C" w14:textId="17C2730A" w:rsidR="00FB234E" w:rsidRPr="00F94CDF" w:rsidDel="00FA0175" w:rsidRDefault="00FB234E" w:rsidP="00D5186E">
            <w:pPr>
              <w:snapToGrid w:val="0"/>
              <w:spacing w:before="60" w:after="60" w:line="240" w:lineRule="auto"/>
              <w:ind w:leftChars="0" w:left="0" w:right="0"/>
              <w:rPr>
                <w:del w:id="852" w:author="Vincentius Mario PURNAMA" w:date="2020-08-25T21:12:00Z"/>
                <w:sz w:val="20"/>
                <w:szCs w:val="20"/>
              </w:rPr>
            </w:pPr>
            <w:del w:id="853" w:author="Vincentius Mario PURNAMA" w:date="2020-08-25T21:12:00Z">
              <w:r w:rsidRPr="003C6576" w:rsidDel="00FA0175">
                <w:rPr>
                  <w:sz w:val="20"/>
                  <w:szCs w:val="20"/>
                </w:rPr>
                <w:delText>Singapore LNG (SLNG)</w:delText>
              </w:r>
            </w:del>
          </w:p>
        </w:tc>
        <w:tc>
          <w:tcPr>
            <w:tcW w:w="644" w:type="pct"/>
            <w:tcBorders>
              <w:top w:val="nil"/>
              <w:left w:val="nil"/>
              <w:bottom w:val="single" w:sz="8" w:space="0" w:color="AD1828"/>
              <w:right w:val="single" w:sz="8" w:space="0" w:color="AD1828"/>
            </w:tcBorders>
            <w:shd w:val="clear" w:color="auto" w:fill="auto"/>
            <w:vAlign w:val="center"/>
          </w:tcPr>
          <w:p w14:paraId="34B2B824" w14:textId="11D42E04" w:rsidR="00FB234E" w:rsidDel="00FA0175" w:rsidRDefault="00FB234E" w:rsidP="00D5186E">
            <w:pPr>
              <w:snapToGrid w:val="0"/>
              <w:spacing w:before="60" w:after="60" w:line="240" w:lineRule="auto"/>
              <w:ind w:leftChars="0" w:left="0" w:right="0"/>
              <w:rPr>
                <w:del w:id="854" w:author="Vincentius Mario PURNAMA" w:date="2020-08-25T21:12:00Z"/>
                <w:sz w:val="20"/>
                <w:szCs w:val="20"/>
              </w:rPr>
            </w:pPr>
            <w:del w:id="855"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8" w:space="0" w:color="AD1828"/>
              <w:right w:val="single" w:sz="8" w:space="0" w:color="AD1828"/>
            </w:tcBorders>
            <w:shd w:val="clear" w:color="auto" w:fill="auto"/>
          </w:tcPr>
          <w:p w14:paraId="474F12A5" w14:textId="5F4B7C99" w:rsidR="00FB234E" w:rsidDel="00FA0175" w:rsidRDefault="00FB234E" w:rsidP="00D5186E">
            <w:pPr>
              <w:snapToGrid w:val="0"/>
              <w:spacing w:before="60" w:after="60" w:line="240" w:lineRule="auto"/>
              <w:ind w:leftChars="0" w:left="0" w:right="0"/>
              <w:rPr>
                <w:del w:id="856" w:author="Vincentius Mario PURNAMA" w:date="2020-08-25T21:12:00Z"/>
                <w:sz w:val="20"/>
                <w:szCs w:val="20"/>
              </w:rPr>
            </w:pPr>
            <w:del w:id="857" w:author="Vincentius Mario PURNAMA" w:date="2020-08-25T21:12:00Z">
              <w:r w:rsidRPr="003C6576" w:rsidDel="00FA0175">
                <w:rPr>
                  <w:sz w:val="20"/>
                  <w:szCs w:val="20"/>
                </w:rPr>
                <w:delText>QRA and BRA studies</w:delText>
              </w:r>
            </w:del>
          </w:p>
        </w:tc>
      </w:tr>
      <w:tr w:rsidR="00FB234E" w:rsidDel="00FA0175" w14:paraId="4F92D55C" w14:textId="39EED938" w:rsidTr="00FA7991">
        <w:trPr>
          <w:cantSplit/>
          <w:trHeight w:val="525"/>
          <w:del w:id="858" w:author="Vincentius Mario PURNAMA" w:date="2020-08-25T21:12:00Z"/>
        </w:trPr>
        <w:tc>
          <w:tcPr>
            <w:tcW w:w="1188" w:type="pct"/>
            <w:tcBorders>
              <w:top w:val="nil"/>
              <w:left w:val="single" w:sz="8" w:space="0" w:color="AD1828"/>
              <w:bottom w:val="single" w:sz="4" w:space="0" w:color="A20000"/>
              <w:right w:val="single" w:sz="8" w:space="0" w:color="AD1828"/>
            </w:tcBorders>
            <w:shd w:val="clear" w:color="auto" w:fill="auto"/>
          </w:tcPr>
          <w:p w14:paraId="02224BBF" w14:textId="4A1421C2" w:rsidR="00FB234E" w:rsidRPr="003C6576" w:rsidDel="00FA0175" w:rsidRDefault="00FB234E" w:rsidP="00D5186E">
            <w:pPr>
              <w:snapToGrid w:val="0"/>
              <w:spacing w:before="60" w:after="60" w:line="240" w:lineRule="auto"/>
              <w:ind w:leftChars="0" w:left="0" w:right="0"/>
              <w:rPr>
                <w:del w:id="859" w:author="Vincentius Mario PURNAMA" w:date="2020-08-25T21:12:00Z"/>
                <w:sz w:val="20"/>
                <w:szCs w:val="20"/>
              </w:rPr>
            </w:pPr>
            <w:del w:id="860" w:author="Vincentius Mario PURNAMA" w:date="2020-08-25T21:12:00Z">
              <w:r w:rsidRPr="003C6576" w:rsidDel="00FA0175">
                <w:rPr>
                  <w:rFonts w:cs="Calibri"/>
                  <w:color w:val="000000"/>
                  <w:sz w:val="20"/>
                  <w:szCs w:val="20"/>
                </w:rPr>
                <w:delText>SLNG Small Scale LNG Loading Facility Project</w:delText>
              </w:r>
            </w:del>
          </w:p>
        </w:tc>
        <w:tc>
          <w:tcPr>
            <w:tcW w:w="940" w:type="pct"/>
            <w:tcBorders>
              <w:top w:val="nil"/>
              <w:left w:val="nil"/>
              <w:bottom w:val="single" w:sz="4" w:space="0" w:color="A20000"/>
              <w:right w:val="single" w:sz="8" w:space="0" w:color="AD1828"/>
            </w:tcBorders>
            <w:shd w:val="clear" w:color="auto" w:fill="auto"/>
            <w:vAlign w:val="center"/>
          </w:tcPr>
          <w:p w14:paraId="78C08678" w14:textId="5A8EB72E" w:rsidR="00FB234E" w:rsidDel="00FA0175" w:rsidRDefault="00FB234E" w:rsidP="00D5186E">
            <w:pPr>
              <w:snapToGrid w:val="0"/>
              <w:spacing w:before="60" w:after="60" w:line="240" w:lineRule="auto"/>
              <w:ind w:leftChars="0" w:left="0" w:right="0"/>
              <w:rPr>
                <w:del w:id="861" w:author="Vincentius Mario PURNAMA" w:date="2020-08-25T21:12:00Z"/>
                <w:sz w:val="20"/>
                <w:szCs w:val="20"/>
              </w:rPr>
            </w:pPr>
            <w:del w:id="862" w:author="Vincentius Mario PURNAMA" w:date="2020-08-25T21:12:00Z">
              <w:r w:rsidDel="00FA0175">
                <w:rPr>
                  <w:sz w:val="20"/>
                  <w:szCs w:val="20"/>
                  <w:lang w:val="en-US"/>
                </w:rPr>
                <w:delText>JGC Singapore</w:delText>
              </w:r>
            </w:del>
          </w:p>
        </w:tc>
        <w:tc>
          <w:tcPr>
            <w:tcW w:w="743" w:type="pct"/>
            <w:tcBorders>
              <w:top w:val="nil"/>
              <w:left w:val="nil"/>
              <w:bottom w:val="single" w:sz="4" w:space="0" w:color="A20000"/>
              <w:right w:val="single" w:sz="8" w:space="0" w:color="AD1828"/>
            </w:tcBorders>
            <w:shd w:val="clear" w:color="auto" w:fill="auto"/>
          </w:tcPr>
          <w:p w14:paraId="0CF3B09F" w14:textId="5F93B464" w:rsidR="00FB234E" w:rsidRPr="00F94CDF" w:rsidDel="00FA0175" w:rsidRDefault="00FB234E" w:rsidP="00D5186E">
            <w:pPr>
              <w:snapToGrid w:val="0"/>
              <w:spacing w:before="60" w:after="60" w:line="240" w:lineRule="auto"/>
              <w:ind w:leftChars="0" w:left="0" w:right="0"/>
              <w:rPr>
                <w:del w:id="863" w:author="Vincentius Mario PURNAMA" w:date="2020-08-25T21:12:00Z"/>
                <w:sz w:val="20"/>
                <w:szCs w:val="20"/>
              </w:rPr>
            </w:pPr>
            <w:del w:id="864" w:author="Vincentius Mario PURNAMA" w:date="2020-08-25T21:12:00Z">
              <w:r w:rsidRPr="003C6576" w:rsidDel="00FA0175">
                <w:rPr>
                  <w:rFonts w:cs="Calibri"/>
                  <w:color w:val="000000"/>
                  <w:sz w:val="20"/>
                  <w:szCs w:val="20"/>
                </w:rPr>
                <w:delText>Singapore LNG (SLNG)</w:delText>
              </w:r>
            </w:del>
          </w:p>
        </w:tc>
        <w:tc>
          <w:tcPr>
            <w:tcW w:w="644" w:type="pct"/>
            <w:tcBorders>
              <w:top w:val="nil"/>
              <w:left w:val="nil"/>
              <w:bottom w:val="single" w:sz="4" w:space="0" w:color="A20000"/>
              <w:right w:val="single" w:sz="8" w:space="0" w:color="AD1828"/>
            </w:tcBorders>
            <w:shd w:val="clear" w:color="auto" w:fill="auto"/>
            <w:vAlign w:val="center"/>
          </w:tcPr>
          <w:p w14:paraId="7BCB7416" w14:textId="7C7C4B00" w:rsidR="00FB234E" w:rsidDel="00FA0175" w:rsidRDefault="00FB234E" w:rsidP="00D5186E">
            <w:pPr>
              <w:snapToGrid w:val="0"/>
              <w:spacing w:before="60" w:after="60" w:line="240" w:lineRule="auto"/>
              <w:ind w:leftChars="0" w:left="0" w:right="0"/>
              <w:rPr>
                <w:del w:id="865" w:author="Vincentius Mario PURNAMA" w:date="2020-08-25T21:12:00Z"/>
                <w:sz w:val="20"/>
                <w:szCs w:val="20"/>
              </w:rPr>
            </w:pPr>
            <w:del w:id="866" w:author="Vincentius Mario PURNAMA" w:date="2020-08-25T21:12:00Z">
              <w:r w:rsidRPr="00992858" w:rsidDel="00FA0175">
                <w:rPr>
                  <w:rFonts w:eastAsia="Helvetica" w:cs="Helvetica"/>
                  <w:bCs/>
                  <w:sz w:val="20"/>
                  <w:szCs w:val="20"/>
                </w:rPr>
                <w:delText>Singapore</w:delText>
              </w:r>
            </w:del>
          </w:p>
        </w:tc>
        <w:tc>
          <w:tcPr>
            <w:tcW w:w="1485" w:type="pct"/>
            <w:tcBorders>
              <w:top w:val="nil"/>
              <w:left w:val="nil"/>
              <w:bottom w:val="single" w:sz="4" w:space="0" w:color="A20000"/>
              <w:right w:val="single" w:sz="8" w:space="0" w:color="AD1828"/>
            </w:tcBorders>
            <w:shd w:val="clear" w:color="auto" w:fill="auto"/>
          </w:tcPr>
          <w:p w14:paraId="47317643" w14:textId="1B7A3278" w:rsidR="00FB234E" w:rsidDel="00FA0175" w:rsidRDefault="00FB234E" w:rsidP="00D5186E">
            <w:pPr>
              <w:snapToGrid w:val="0"/>
              <w:spacing w:before="60" w:after="60" w:line="240" w:lineRule="auto"/>
              <w:ind w:leftChars="0" w:left="0" w:right="0"/>
              <w:rPr>
                <w:del w:id="867" w:author="Vincentius Mario PURNAMA" w:date="2020-08-25T21:12:00Z"/>
                <w:sz w:val="20"/>
                <w:szCs w:val="20"/>
              </w:rPr>
            </w:pPr>
            <w:del w:id="868" w:author="Vincentius Mario PURNAMA" w:date="2020-08-25T21:12:00Z">
              <w:r w:rsidRPr="003C6576" w:rsidDel="00FA0175">
                <w:rPr>
                  <w:rFonts w:cs="Calibri"/>
                  <w:color w:val="000000"/>
                  <w:sz w:val="20"/>
                  <w:szCs w:val="20"/>
                </w:rPr>
                <w:delText>HAZOP and SIL Classification</w:delText>
              </w:r>
            </w:del>
          </w:p>
        </w:tc>
      </w:tr>
      <w:tr w:rsidR="00FB234E" w:rsidDel="00FA0175" w14:paraId="3C372758" w14:textId="73373BE4" w:rsidTr="00FB234E">
        <w:trPr>
          <w:cantSplit/>
          <w:trHeight w:val="525"/>
          <w:del w:id="869" w:author="Vincentius Mario PURNAMA" w:date="2020-08-25T21:12:00Z"/>
        </w:trPr>
        <w:tc>
          <w:tcPr>
            <w:tcW w:w="1188" w:type="pct"/>
            <w:tcBorders>
              <w:top w:val="single" w:sz="4" w:space="0" w:color="A20000"/>
              <w:left w:val="single" w:sz="4" w:space="0" w:color="A20000"/>
              <w:bottom w:val="single" w:sz="4" w:space="0" w:color="A20000"/>
              <w:right w:val="single" w:sz="4" w:space="0" w:color="A20000"/>
            </w:tcBorders>
            <w:shd w:val="clear" w:color="auto" w:fill="auto"/>
          </w:tcPr>
          <w:p w14:paraId="0DD17751" w14:textId="539A19C9" w:rsidR="00FB234E" w:rsidRPr="003C6576" w:rsidDel="00FA0175" w:rsidRDefault="00FB234E" w:rsidP="00D5186E">
            <w:pPr>
              <w:snapToGrid w:val="0"/>
              <w:spacing w:before="60" w:after="60" w:line="240" w:lineRule="auto"/>
              <w:ind w:leftChars="0" w:left="0" w:right="0"/>
              <w:rPr>
                <w:del w:id="870" w:author="Vincentius Mario PURNAMA" w:date="2020-08-25T21:12:00Z"/>
                <w:rFonts w:cs="Calibri"/>
                <w:color w:val="000000"/>
                <w:sz w:val="20"/>
                <w:szCs w:val="20"/>
              </w:rPr>
            </w:pPr>
            <w:del w:id="871" w:author="Vincentius Mario PURNAMA" w:date="2020-08-25T21:12:00Z">
              <w:r w:rsidRPr="00FB234E" w:rsidDel="00FA0175">
                <w:rPr>
                  <w:rFonts w:cs="Calibri"/>
                  <w:color w:val="000000"/>
                  <w:sz w:val="20"/>
                  <w:szCs w:val="20"/>
                </w:rPr>
                <w:delText>Refrigerated Gaseous Tank Facility For Ethylene And Propylene - Safety Studies</w:delText>
              </w:r>
            </w:del>
          </w:p>
        </w:tc>
        <w:tc>
          <w:tcPr>
            <w:tcW w:w="940" w:type="pct"/>
            <w:tcBorders>
              <w:top w:val="single" w:sz="4" w:space="0" w:color="A20000"/>
              <w:left w:val="single" w:sz="4" w:space="0" w:color="A20000"/>
              <w:bottom w:val="single" w:sz="4" w:space="0" w:color="A20000"/>
              <w:right w:val="single" w:sz="4" w:space="0" w:color="A20000"/>
            </w:tcBorders>
            <w:shd w:val="clear" w:color="auto" w:fill="auto"/>
            <w:vAlign w:val="center"/>
          </w:tcPr>
          <w:p w14:paraId="37DB1C18" w14:textId="6E2B7321" w:rsidR="00FB234E" w:rsidRPr="00FB234E" w:rsidDel="00FA0175" w:rsidRDefault="00FB234E" w:rsidP="00D5186E">
            <w:pPr>
              <w:snapToGrid w:val="0"/>
              <w:spacing w:before="60" w:after="60" w:line="240" w:lineRule="auto"/>
              <w:ind w:leftChars="0" w:left="0" w:right="0"/>
              <w:rPr>
                <w:del w:id="872" w:author="Vincentius Mario PURNAMA" w:date="2020-08-25T21:12:00Z"/>
                <w:sz w:val="20"/>
                <w:szCs w:val="20"/>
              </w:rPr>
            </w:pPr>
            <w:del w:id="873" w:author="Vincentius Mario PURNAMA" w:date="2020-08-25T21:12:00Z">
              <w:r w:rsidRPr="00FB234E" w:rsidDel="00FA0175">
                <w:rPr>
                  <w:rFonts w:cs="Calibri"/>
                  <w:color w:val="000000"/>
                  <w:sz w:val="20"/>
                  <w:szCs w:val="20"/>
                </w:rPr>
                <w:delText>Chiyoda Singapore</w:delText>
              </w:r>
            </w:del>
          </w:p>
        </w:tc>
        <w:tc>
          <w:tcPr>
            <w:tcW w:w="743" w:type="pct"/>
            <w:tcBorders>
              <w:top w:val="single" w:sz="4" w:space="0" w:color="A20000"/>
              <w:left w:val="single" w:sz="4" w:space="0" w:color="A20000"/>
              <w:bottom w:val="single" w:sz="4" w:space="0" w:color="A20000"/>
              <w:right w:val="single" w:sz="4" w:space="0" w:color="A20000"/>
            </w:tcBorders>
            <w:shd w:val="clear" w:color="auto" w:fill="auto"/>
          </w:tcPr>
          <w:p w14:paraId="6BD18B00" w14:textId="79085B4F" w:rsidR="00FB234E" w:rsidRPr="003C6576" w:rsidDel="00FA0175" w:rsidRDefault="00A46BC6" w:rsidP="00D5186E">
            <w:pPr>
              <w:snapToGrid w:val="0"/>
              <w:spacing w:before="60" w:after="60" w:line="240" w:lineRule="auto"/>
              <w:ind w:leftChars="0" w:left="0" w:right="0"/>
              <w:rPr>
                <w:del w:id="874" w:author="Vincentius Mario PURNAMA" w:date="2020-08-25T21:12:00Z"/>
                <w:rFonts w:cs="Calibri"/>
                <w:color w:val="000000"/>
                <w:sz w:val="20"/>
                <w:szCs w:val="20"/>
              </w:rPr>
            </w:pPr>
            <w:del w:id="875" w:author="Vincentius Mario PURNAMA" w:date="2020-08-25T21:12:00Z">
              <w:r w:rsidRPr="00A46BC6" w:rsidDel="00FA0175">
                <w:rPr>
                  <w:rFonts w:cs="Calibri"/>
                  <w:color w:val="000000"/>
                  <w:sz w:val="20"/>
                  <w:szCs w:val="20"/>
                </w:rPr>
                <w:delText>Dialog Plant Service SDN. BHD.</w:delText>
              </w:r>
            </w:del>
          </w:p>
        </w:tc>
        <w:tc>
          <w:tcPr>
            <w:tcW w:w="644" w:type="pct"/>
            <w:tcBorders>
              <w:top w:val="single" w:sz="4" w:space="0" w:color="A20000"/>
              <w:left w:val="single" w:sz="4" w:space="0" w:color="A20000"/>
              <w:bottom w:val="single" w:sz="4" w:space="0" w:color="A20000"/>
              <w:right w:val="single" w:sz="4" w:space="0" w:color="A20000"/>
            </w:tcBorders>
            <w:shd w:val="clear" w:color="auto" w:fill="auto"/>
            <w:vAlign w:val="center"/>
          </w:tcPr>
          <w:p w14:paraId="60CE6760" w14:textId="3A64447E" w:rsidR="00FB234E" w:rsidRPr="00A46BC6" w:rsidDel="00FA0175" w:rsidRDefault="00A46BC6" w:rsidP="00D5186E">
            <w:pPr>
              <w:snapToGrid w:val="0"/>
              <w:spacing w:before="60" w:after="60" w:line="240" w:lineRule="auto"/>
              <w:ind w:leftChars="0" w:left="0" w:right="0"/>
              <w:rPr>
                <w:del w:id="876" w:author="Vincentius Mario PURNAMA" w:date="2020-08-25T21:12:00Z"/>
                <w:rFonts w:eastAsia="Helvetica" w:cs="Helvetica"/>
                <w:bCs/>
                <w:sz w:val="20"/>
                <w:szCs w:val="20"/>
                <w:lang w:val="en-US"/>
              </w:rPr>
            </w:pPr>
            <w:del w:id="877" w:author="Vincentius Mario PURNAMA" w:date="2020-08-25T21:12:00Z">
              <w:r w:rsidDel="00FA0175">
                <w:rPr>
                  <w:rFonts w:eastAsia="Helvetica" w:cs="Helvetica"/>
                  <w:bCs/>
                  <w:sz w:val="20"/>
                  <w:szCs w:val="20"/>
                  <w:lang w:val="en-US"/>
                </w:rPr>
                <w:delText>Malaysia</w:delText>
              </w:r>
            </w:del>
          </w:p>
        </w:tc>
        <w:tc>
          <w:tcPr>
            <w:tcW w:w="1485" w:type="pct"/>
            <w:tcBorders>
              <w:top w:val="single" w:sz="4" w:space="0" w:color="A20000"/>
              <w:left w:val="single" w:sz="4" w:space="0" w:color="A20000"/>
              <w:bottom w:val="single" w:sz="4" w:space="0" w:color="A20000"/>
              <w:right w:val="single" w:sz="4" w:space="0" w:color="A20000"/>
            </w:tcBorders>
            <w:shd w:val="clear" w:color="auto" w:fill="auto"/>
          </w:tcPr>
          <w:p w14:paraId="6960A8C3" w14:textId="5B15ED23" w:rsidR="00FB234E" w:rsidRPr="00A46BC6" w:rsidDel="00FA0175" w:rsidRDefault="00A46BC6" w:rsidP="00A46BC6">
            <w:pPr>
              <w:snapToGrid w:val="0"/>
              <w:spacing w:before="60" w:after="60" w:line="240" w:lineRule="auto"/>
              <w:ind w:leftChars="0" w:left="0" w:right="0"/>
              <w:rPr>
                <w:del w:id="878" w:author="Vincentius Mario PURNAMA" w:date="2020-08-25T21:12:00Z"/>
                <w:rFonts w:cs="Calibri"/>
                <w:color w:val="000000"/>
                <w:sz w:val="20"/>
                <w:szCs w:val="20"/>
                <w:lang w:val="en-US"/>
              </w:rPr>
            </w:pPr>
            <w:del w:id="879" w:author="Vincentius Mario PURNAMA" w:date="2020-08-25T21:12:00Z">
              <w:r w:rsidDel="00FA0175">
                <w:rPr>
                  <w:rFonts w:cs="Calibri"/>
                  <w:color w:val="000000"/>
                  <w:sz w:val="20"/>
                  <w:szCs w:val="20"/>
                  <w:lang w:val="en-US"/>
                </w:rPr>
                <w:delText>HAZID, HAZOP, SIL Classification, ECA, RAM, Cryogenic Spill Protection, Atmospheric Vent Dispersion, F&amp;G Mapping, Noise Study</w:delText>
              </w:r>
              <w:r w:rsidR="00423F8A" w:rsidDel="00FA0175">
                <w:rPr>
                  <w:rFonts w:cs="Calibri"/>
                  <w:color w:val="000000"/>
                  <w:sz w:val="20"/>
                  <w:szCs w:val="20"/>
                  <w:lang w:val="en-US"/>
                </w:rPr>
                <w:delText>, FRA and Blast Overpressure study</w:delText>
              </w:r>
            </w:del>
          </w:p>
        </w:tc>
      </w:tr>
    </w:tbl>
    <w:p w14:paraId="460D0886" w14:textId="77777777" w:rsidR="00FB234E" w:rsidRPr="00FA0175" w:rsidDel="00D1265E" w:rsidRDefault="00FB234E" w:rsidP="00146F9B">
      <w:pPr>
        <w:pStyle w:val="CaptionIRESC"/>
        <w:ind w:leftChars="0" w:left="0"/>
        <w:rPr>
          <w:del w:id="880" w:author="Vincentius Mario PURNAMA" w:date="2020-08-25T20:16:00Z"/>
          <w:b w:val="0"/>
          <w:bCs/>
          <w:lang w:val="en-US" w:eastAsia="zh-HK"/>
        </w:rPr>
      </w:pPr>
    </w:p>
    <w:p w14:paraId="1D105C4A" w14:textId="5BE1C5E8" w:rsidR="00FB234E" w:rsidRPr="00FA0175" w:rsidDel="00FA0175" w:rsidRDefault="00FB234E">
      <w:pPr>
        <w:spacing w:after="0" w:line="240" w:lineRule="auto"/>
        <w:ind w:leftChars="0" w:left="0" w:right="0"/>
        <w:contextualSpacing w:val="0"/>
        <w:rPr>
          <w:del w:id="881" w:author="Vincentius Mario PURNAMA" w:date="2020-08-25T21:12:00Z"/>
          <w:rFonts w:ascii="Helvetica" w:hAnsi="Helvetica" w:cs="Helvetica"/>
          <w:b/>
          <w:bCs/>
          <w:lang w:eastAsia="zh-HK"/>
        </w:rPr>
      </w:pPr>
      <w:del w:id="882" w:author="Vincentius Mario PURNAMA" w:date="2020-08-25T20:16:00Z">
        <w:r w:rsidRPr="00FA0175" w:rsidDel="00D1265E">
          <w:rPr>
            <w:b/>
            <w:bCs/>
            <w:lang w:eastAsia="zh-HK"/>
          </w:rPr>
          <w:br w:type="page"/>
        </w:r>
      </w:del>
    </w:p>
    <w:p w14:paraId="701315B9" w14:textId="4DBD24E8" w:rsidR="00146F9B" w:rsidRPr="00FA0175" w:rsidRDefault="00580D39" w:rsidP="00FA0175">
      <w:pPr>
        <w:spacing w:after="0" w:line="240" w:lineRule="auto"/>
        <w:ind w:leftChars="0" w:left="0" w:right="0"/>
        <w:contextualSpacing w:val="0"/>
        <w:rPr>
          <w:b/>
          <w:bCs/>
        </w:rPr>
      </w:pPr>
      <w:bookmarkStart w:id="883" w:name="_Ref514429616"/>
      <w:del w:id="884" w:author="Anurag Mishra" w:date="2018-05-18T17:58:00Z">
        <w:r w:rsidRPr="00FA0175" w:rsidDel="0055537C">
          <w:rPr>
            <w:b/>
            <w:bCs/>
            <w:lang w:eastAsia="zh-HK"/>
          </w:rPr>
          <w:delText xml:space="preserve">Table </w:delText>
        </w:r>
        <w:r w:rsidRPr="00FA0175" w:rsidDel="0055537C">
          <w:rPr>
            <w:b/>
            <w:bCs/>
            <w:lang w:eastAsia="zh-HK"/>
          </w:rPr>
          <w:fldChar w:fldCharType="begin"/>
        </w:r>
        <w:r w:rsidRPr="00FA0175" w:rsidDel="0055537C">
          <w:rPr>
            <w:b/>
            <w:bCs/>
            <w:lang w:eastAsia="zh-HK"/>
          </w:rPr>
          <w:delInstrText xml:space="preserve"> STYLEREF  "Heading 1,Lv1 (IRESC)" \n \* MERGEFORMAT </w:delInstrText>
        </w:r>
        <w:r w:rsidRPr="00FA0175" w:rsidDel="0055537C">
          <w:rPr>
            <w:b/>
            <w:bCs/>
            <w:lang w:eastAsia="zh-HK"/>
          </w:rPr>
          <w:fldChar w:fldCharType="separate"/>
        </w:r>
        <w:r w:rsidRPr="00FA0175" w:rsidDel="0055537C">
          <w:rPr>
            <w:b/>
            <w:bCs/>
            <w:noProof/>
            <w:lang w:eastAsia="zh-HK"/>
          </w:rPr>
          <w:delText>7</w:delText>
        </w:r>
        <w:r w:rsidRPr="00FA0175" w:rsidDel="0055537C">
          <w:rPr>
            <w:b/>
            <w:bCs/>
            <w:lang w:eastAsia="zh-HK"/>
          </w:rPr>
          <w:fldChar w:fldCharType="end"/>
        </w:r>
        <w:r w:rsidRPr="00FA0175" w:rsidDel="0055537C">
          <w:rPr>
            <w:b/>
            <w:bCs/>
            <w:lang w:eastAsia="zh-HK"/>
          </w:rPr>
          <w:delText>.</w:delText>
        </w:r>
        <w:r w:rsidRPr="00FA0175" w:rsidDel="0055537C">
          <w:rPr>
            <w:b/>
            <w:bCs/>
            <w:lang w:eastAsia="zh-HK"/>
          </w:rPr>
          <w:fldChar w:fldCharType="begin"/>
        </w:r>
        <w:r w:rsidRPr="00FA0175" w:rsidDel="0055537C">
          <w:rPr>
            <w:b/>
            <w:bCs/>
            <w:lang w:eastAsia="zh-HK"/>
          </w:rPr>
          <w:delInstrText xml:space="preserve"> SEQ Table \* ARABIC \s 1 \* MERGEFORMAT </w:delInstrText>
        </w:r>
        <w:r w:rsidRPr="00FA0175" w:rsidDel="0055537C">
          <w:rPr>
            <w:b/>
            <w:bCs/>
            <w:lang w:eastAsia="zh-HK"/>
          </w:rPr>
          <w:fldChar w:fldCharType="separate"/>
        </w:r>
        <w:r w:rsidRPr="00FA0175" w:rsidDel="0055537C">
          <w:rPr>
            <w:b/>
            <w:bCs/>
            <w:noProof/>
            <w:lang w:eastAsia="zh-HK"/>
          </w:rPr>
          <w:delText>1</w:delText>
        </w:r>
        <w:r w:rsidRPr="00FA0175" w:rsidDel="0055537C">
          <w:rPr>
            <w:b/>
            <w:bCs/>
            <w:lang w:eastAsia="zh-HK"/>
          </w:rPr>
          <w:fldChar w:fldCharType="end"/>
        </w:r>
        <w:bookmarkEnd w:id="883"/>
        <w:r w:rsidR="003A7414" w:rsidRPr="00FA0175" w:rsidDel="0055537C">
          <w:rPr>
            <w:b/>
            <w:bCs/>
            <w:lang w:eastAsia="zh-HK"/>
          </w:rPr>
          <w:delText xml:space="preserve"> </w:delText>
        </w:r>
      </w:del>
      <w:bookmarkStart w:id="885" w:name="_Ref514429683"/>
      <w:ins w:id="886" w:author="Anurag Mishra" w:date="2018-05-18T17:58:00Z">
        <w:r w:rsidR="0055537C" w:rsidRPr="00FA0175">
          <w:rPr>
            <w:b/>
            <w:bCs/>
          </w:rPr>
          <w:t>Table</w:t>
        </w:r>
        <w:bookmarkEnd w:id="885"/>
        <w:r w:rsidR="0055537C" w:rsidRPr="00FA0175">
          <w:rPr>
            <w:b/>
            <w:bCs/>
          </w:rPr>
          <w:t xml:space="preserve"> </w:t>
        </w:r>
      </w:ins>
      <w:ins w:id="887" w:author="Anurag Mishra" w:date="2018-05-18T18:04:00Z">
        <w:r w:rsidR="00F066DB" w:rsidRPr="00FA0175">
          <w:rPr>
            <w:b/>
            <w:bCs/>
          </w:rPr>
          <w:fldChar w:fldCharType="begin"/>
        </w:r>
        <w:r w:rsidR="00F066DB" w:rsidRPr="00FA0175">
          <w:rPr>
            <w:b/>
            <w:bCs/>
          </w:rPr>
          <w:instrText xml:space="preserve"> STYLEREF 1 \s </w:instrText>
        </w:r>
      </w:ins>
      <w:r w:rsidR="00F066DB" w:rsidRPr="00FA0175">
        <w:rPr>
          <w:b/>
          <w:bCs/>
        </w:rPr>
        <w:fldChar w:fldCharType="separate"/>
      </w:r>
      <w:r w:rsidR="006E0F59" w:rsidRPr="00FA0175">
        <w:rPr>
          <w:b/>
          <w:bCs/>
          <w:noProof/>
        </w:rPr>
        <w:t>7</w:t>
      </w:r>
      <w:ins w:id="888" w:author="Anurag Mishra" w:date="2018-05-18T18:04:00Z">
        <w:r w:rsidR="00F066DB" w:rsidRPr="00FA0175">
          <w:rPr>
            <w:b/>
            <w:bCs/>
          </w:rPr>
          <w:fldChar w:fldCharType="end"/>
        </w:r>
        <w:r w:rsidR="00F066DB" w:rsidRPr="00FA0175">
          <w:rPr>
            <w:b/>
            <w:bCs/>
          </w:rPr>
          <w:t>.</w:t>
        </w:r>
        <w:del w:id="889" w:author="Vincentius Mario PURNAMA" w:date="2020-08-25T21:12:00Z">
          <w:r w:rsidR="00F066DB" w:rsidRPr="00FA0175" w:rsidDel="00FA0175">
            <w:rPr>
              <w:b/>
              <w:bCs/>
            </w:rPr>
            <w:fldChar w:fldCharType="begin"/>
          </w:r>
          <w:r w:rsidR="00F066DB" w:rsidRPr="00FA0175" w:rsidDel="00FA0175">
            <w:rPr>
              <w:b/>
              <w:bCs/>
            </w:rPr>
            <w:delInstrText xml:space="preserve"> SEQ Table \* ARABIC \s 1 </w:delInstrText>
          </w:r>
        </w:del>
      </w:ins>
      <w:del w:id="890" w:author="Vincentius Mario PURNAMA" w:date="2020-08-25T21:12:00Z">
        <w:r w:rsidR="00F066DB" w:rsidRPr="00FA0175" w:rsidDel="00FA0175">
          <w:rPr>
            <w:b/>
            <w:bCs/>
          </w:rPr>
          <w:fldChar w:fldCharType="separate"/>
        </w:r>
      </w:del>
      <w:ins w:id="891" w:author="Sneha Kulkarni" w:date="2018-05-18T22:07:00Z">
        <w:del w:id="892" w:author="Vincentius Mario PURNAMA" w:date="2020-08-25T21:12:00Z">
          <w:r w:rsidR="006E0F59" w:rsidRPr="00FA0175" w:rsidDel="00FA0175">
            <w:rPr>
              <w:b/>
              <w:bCs/>
              <w:noProof/>
            </w:rPr>
            <w:delText>3</w:delText>
          </w:r>
        </w:del>
      </w:ins>
      <w:ins w:id="893" w:author="Anurag Mishra" w:date="2018-05-18T18:04:00Z">
        <w:del w:id="894" w:author="Vincentius Mario PURNAMA" w:date="2020-08-25T21:12:00Z">
          <w:r w:rsidR="00F066DB" w:rsidRPr="00FA0175" w:rsidDel="00FA0175">
            <w:rPr>
              <w:b/>
              <w:bCs/>
            </w:rPr>
            <w:fldChar w:fldCharType="end"/>
          </w:r>
        </w:del>
      </w:ins>
      <w:ins w:id="895" w:author="Vincentius Mario PURNAMA" w:date="2020-08-25T21:12:00Z">
        <w:r w:rsidR="00FA0175" w:rsidRPr="00FA0175">
          <w:rPr>
            <w:b/>
            <w:bCs/>
          </w:rPr>
          <w:t>2</w:t>
        </w:r>
      </w:ins>
      <w:ins w:id="896" w:author="Anurag Mishra" w:date="2018-05-18T17:58:00Z">
        <w:r w:rsidR="0055537C" w:rsidRPr="00FA0175">
          <w:rPr>
            <w:b/>
            <w:bCs/>
          </w:rPr>
          <w:t xml:space="preserve"> </w:t>
        </w:r>
      </w:ins>
      <w:r w:rsidR="003A7414" w:rsidRPr="00FA0175">
        <w:rPr>
          <w:b/>
          <w:bCs/>
          <w:lang w:eastAsia="zh-HK"/>
        </w:rPr>
        <w:t xml:space="preserve">Key </w:t>
      </w:r>
      <w:r w:rsidRPr="00FA0175">
        <w:rPr>
          <w:b/>
          <w:bCs/>
          <w:lang w:eastAsia="zh-HK"/>
        </w:rPr>
        <w:t xml:space="preserve">Refinery and </w:t>
      </w:r>
      <w:r w:rsidR="003A7414" w:rsidRPr="00FA0175">
        <w:rPr>
          <w:b/>
          <w:bCs/>
          <w:lang w:eastAsia="zh-HK"/>
        </w:rPr>
        <w:t>Petrochemical Experience</w:t>
      </w:r>
      <w:bookmarkEnd w:id="724"/>
    </w:p>
    <w:tbl>
      <w:tblPr>
        <w:tblW w:w="14318" w:type="dxa"/>
        <w:tblInd w:w="108" w:type="dxa"/>
        <w:tblLayout w:type="fixed"/>
        <w:tblLook w:val="04A0" w:firstRow="1" w:lastRow="0" w:firstColumn="1" w:lastColumn="0" w:noHBand="0" w:noVBand="1"/>
      </w:tblPr>
      <w:tblGrid>
        <w:gridCol w:w="3403"/>
        <w:gridCol w:w="2692"/>
        <w:gridCol w:w="2050"/>
        <w:gridCol w:w="77"/>
        <w:gridCol w:w="1844"/>
        <w:gridCol w:w="63"/>
        <w:gridCol w:w="4189"/>
        <w:tblGridChange w:id="897">
          <w:tblGrid>
            <w:gridCol w:w="118"/>
            <w:gridCol w:w="3285"/>
            <w:gridCol w:w="118"/>
            <w:gridCol w:w="2574"/>
            <w:gridCol w:w="118"/>
            <w:gridCol w:w="2009"/>
            <w:gridCol w:w="41"/>
            <w:gridCol w:w="77"/>
            <w:gridCol w:w="1726"/>
            <w:gridCol w:w="118"/>
            <w:gridCol w:w="63"/>
            <w:gridCol w:w="4071"/>
            <w:gridCol w:w="118"/>
          </w:tblGrid>
        </w:tblGridChange>
      </w:tblGrid>
      <w:tr w:rsidR="003A7414" w:rsidRPr="00BB3910" w14:paraId="5A39C150" w14:textId="77777777" w:rsidTr="006C0C76">
        <w:trPr>
          <w:cantSplit/>
          <w:trHeight w:val="525"/>
          <w:tblHeader/>
        </w:trPr>
        <w:tc>
          <w:tcPr>
            <w:tcW w:w="1188"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448A4524" w14:textId="77777777" w:rsidR="003A7414" w:rsidRPr="003A7414" w:rsidRDefault="003A7414" w:rsidP="00510A7B">
            <w:pPr>
              <w:spacing w:after="0" w:line="240" w:lineRule="auto"/>
              <w:ind w:leftChars="0" w:left="0" w:right="0"/>
              <w:jc w:val="center"/>
              <w:rPr>
                <w:rFonts w:ascii="Helvetica" w:eastAsia="Helvetica" w:hAnsi="Helvetica" w:cs="Helvetica"/>
                <w:b/>
                <w:bCs/>
                <w:color w:val="FFFFFF" w:themeColor="background1"/>
                <w:sz w:val="20"/>
                <w:szCs w:val="20"/>
              </w:rPr>
            </w:pPr>
            <w:r w:rsidRPr="003A7414">
              <w:rPr>
                <w:rFonts w:ascii="Helvetica" w:eastAsia="Helvetica" w:hAnsi="Helvetica" w:cs="Helvetica"/>
                <w:b/>
                <w:bCs/>
                <w:color w:val="FFFFFF" w:themeColor="background1"/>
                <w:sz w:val="20"/>
                <w:szCs w:val="20"/>
              </w:rPr>
              <w:t>Project Name</w:t>
            </w:r>
          </w:p>
        </w:tc>
        <w:tc>
          <w:tcPr>
            <w:tcW w:w="940"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078B52EB" w14:textId="77777777" w:rsidR="003A7414" w:rsidRPr="003A7414" w:rsidRDefault="003A7414" w:rsidP="00510A7B">
            <w:pPr>
              <w:spacing w:after="0" w:line="240" w:lineRule="auto"/>
              <w:ind w:leftChars="0" w:left="0" w:right="0"/>
              <w:jc w:val="center"/>
              <w:rPr>
                <w:rFonts w:ascii="Helvetica" w:eastAsia="Helvetica" w:hAnsi="Helvetica" w:cs="Helvetica"/>
                <w:b/>
                <w:bCs/>
                <w:color w:val="FFFFFF" w:themeColor="background1"/>
                <w:sz w:val="20"/>
                <w:szCs w:val="20"/>
              </w:rPr>
            </w:pPr>
            <w:r w:rsidRPr="003A7414">
              <w:rPr>
                <w:rFonts w:ascii="Helvetica" w:eastAsia="Helvetica" w:hAnsi="Helvetica" w:cs="Helvetica"/>
                <w:b/>
                <w:bCs/>
                <w:color w:val="FFFFFF" w:themeColor="background1"/>
                <w:sz w:val="20"/>
                <w:szCs w:val="20"/>
              </w:rPr>
              <w:t>Client</w:t>
            </w:r>
          </w:p>
        </w:tc>
        <w:tc>
          <w:tcPr>
            <w:tcW w:w="743" w:type="pct"/>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06F8B6E0" w14:textId="77777777" w:rsidR="003A7414" w:rsidRPr="003A7414" w:rsidRDefault="003A7414" w:rsidP="00510A7B">
            <w:pPr>
              <w:spacing w:after="0" w:line="240" w:lineRule="auto"/>
              <w:ind w:leftChars="0" w:left="0" w:right="0"/>
              <w:jc w:val="center"/>
              <w:rPr>
                <w:rFonts w:ascii="Helvetica" w:eastAsia="Helvetica" w:hAnsi="Helvetica" w:cs="Helvetica"/>
                <w:b/>
                <w:bCs/>
                <w:color w:val="FFFFFF" w:themeColor="background1"/>
                <w:sz w:val="20"/>
                <w:szCs w:val="20"/>
              </w:rPr>
            </w:pPr>
            <w:r w:rsidRPr="003A7414">
              <w:rPr>
                <w:rFonts w:ascii="Helvetica" w:eastAsia="Helvetica" w:hAnsi="Helvetica" w:cs="Helvetica"/>
                <w:b/>
                <w:bCs/>
                <w:color w:val="FFFFFF" w:themeColor="background1"/>
                <w:sz w:val="20"/>
                <w:szCs w:val="20"/>
              </w:rPr>
              <w:t>Owner</w:t>
            </w:r>
          </w:p>
        </w:tc>
        <w:tc>
          <w:tcPr>
            <w:tcW w:w="644" w:type="pct"/>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0E8C5704" w14:textId="77777777" w:rsidR="003A7414" w:rsidRPr="003A7414" w:rsidRDefault="003A7414" w:rsidP="00510A7B">
            <w:pPr>
              <w:spacing w:after="0" w:line="240" w:lineRule="auto"/>
              <w:ind w:leftChars="0" w:left="0" w:right="0"/>
              <w:jc w:val="center"/>
              <w:rPr>
                <w:rFonts w:ascii="Helvetica" w:eastAsia="Helvetica" w:hAnsi="Helvetica" w:cs="Helvetica"/>
                <w:b/>
                <w:bCs/>
                <w:color w:val="FFFFFF" w:themeColor="background1"/>
                <w:sz w:val="20"/>
                <w:szCs w:val="20"/>
              </w:rPr>
            </w:pPr>
            <w:r w:rsidRPr="003A7414">
              <w:rPr>
                <w:rFonts w:ascii="Helvetica" w:eastAsia="Helvetica" w:hAnsi="Helvetica" w:cs="Helvetica"/>
                <w:b/>
                <w:bCs/>
                <w:color w:val="FFFFFF" w:themeColor="background1"/>
                <w:sz w:val="20"/>
                <w:szCs w:val="20"/>
              </w:rPr>
              <w:t>Plant Location</w:t>
            </w:r>
          </w:p>
        </w:tc>
        <w:tc>
          <w:tcPr>
            <w:tcW w:w="1485" w:type="pct"/>
            <w:gridSpan w:val="2"/>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20000"/>
            <w:vAlign w:val="center"/>
          </w:tcPr>
          <w:p w14:paraId="38F2EB4D" w14:textId="77777777" w:rsidR="003A7414" w:rsidRPr="003A7414" w:rsidRDefault="003A7414" w:rsidP="00510A7B">
            <w:pPr>
              <w:spacing w:after="0" w:line="240" w:lineRule="auto"/>
              <w:ind w:leftChars="0" w:left="0" w:right="0"/>
              <w:jc w:val="center"/>
              <w:rPr>
                <w:rFonts w:ascii="Helvetica" w:eastAsia="Helvetica" w:hAnsi="Helvetica" w:cs="Helvetica"/>
                <w:b/>
                <w:bCs/>
                <w:color w:val="FFFFFF" w:themeColor="background1"/>
                <w:sz w:val="20"/>
                <w:szCs w:val="20"/>
              </w:rPr>
            </w:pPr>
            <w:r w:rsidRPr="003A7414">
              <w:rPr>
                <w:rFonts w:ascii="Helvetica" w:eastAsia="Helvetica" w:hAnsi="Helvetica" w:cs="Helvetica"/>
                <w:b/>
                <w:bCs/>
                <w:color w:val="FFFFFF" w:themeColor="background1"/>
                <w:sz w:val="20"/>
                <w:szCs w:val="20"/>
              </w:rPr>
              <w:t>Studies Conducted</w:t>
            </w:r>
          </w:p>
        </w:tc>
      </w:tr>
      <w:tr w:rsidR="003A7414" w:rsidRPr="00CE3165" w14:paraId="30445032" w14:textId="77777777" w:rsidTr="006C0C76">
        <w:trPr>
          <w:cantSplit/>
          <w:trHeight w:val="285"/>
        </w:trPr>
        <w:tc>
          <w:tcPr>
            <w:tcW w:w="5000" w:type="pct"/>
            <w:gridSpan w:val="7"/>
            <w:tcBorders>
              <w:top w:val="nil"/>
              <w:left w:val="single" w:sz="8" w:space="0" w:color="AD1828"/>
              <w:bottom w:val="single" w:sz="8" w:space="0" w:color="AD1828"/>
              <w:right w:val="single" w:sz="8" w:space="0" w:color="AD1828"/>
            </w:tcBorders>
            <w:shd w:val="clear" w:color="auto" w:fill="F2F2F2"/>
          </w:tcPr>
          <w:p w14:paraId="7142F1D4" w14:textId="77777777" w:rsidR="003A7414" w:rsidRPr="00CE3165" w:rsidRDefault="003A7414" w:rsidP="003A7414">
            <w:pPr>
              <w:keepNext/>
              <w:spacing w:after="0" w:line="240" w:lineRule="auto"/>
              <w:ind w:leftChars="0" w:left="0" w:right="0"/>
              <w:jc w:val="center"/>
              <w:rPr>
                <w:rFonts w:ascii="Helvetica" w:hAnsi="Helvetica" w:cs="Helvetica"/>
                <w:b/>
                <w:bCs/>
                <w:i/>
                <w:u w:val="single"/>
                <w:lang w:eastAsia="zh-HK"/>
              </w:rPr>
            </w:pPr>
            <w:r w:rsidRPr="00227E3A">
              <w:rPr>
                <w:rFonts w:ascii="Helvetica" w:hAnsi="Helvetica" w:cs="Helvetica"/>
                <w:b/>
                <w:bCs/>
                <w:i/>
                <w:u w:val="single"/>
                <w:lang w:eastAsia="zh-HK"/>
              </w:rPr>
              <w:t>Refinery Projects</w:t>
            </w:r>
          </w:p>
        </w:tc>
      </w:tr>
      <w:tr w:rsidR="00453F44" w:rsidRPr="00CE3165" w14:paraId="55BC099B" w14:textId="77777777" w:rsidTr="006C0C76">
        <w:trPr>
          <w:cantSplit/>
          <w:trHeight w:val="525"/>
          <w:ins w:id="898" w:author="Vincentius Mario PURNAMA" w:date="2020-08-25T21:1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0471C5BC" w14:textId="268ADD2F" w:rsidR="00453F44" w:rsidRDefault="00453F44" w:rsidP="003A7414">
            <w:pPr>
              <w:snapToGrid w:val="0"/>
              <w:spacing w:before="60" w:after="60" w:line="240" w:lineRule="auto"/>
              <w:ind w:leftChars="0" w:left="0" w:right="0"/>
              <w:rPr>
                <w:ins w:id="899" w:author="Vincentius Mario PURNAMA" w:date="2020-08-25T21:16:00Z"/>
                <w:rFonts w:cs="Calibri"/>
                <w:color w:val="000000"/>
                <w:sz w:val="20"/>
                <w:szCs w:val="20"/>
              </w:rPr>
            </w:pPr>
            <w:ins w:id="900" w:author="Vincentius Mario PURNAMA" w:date="2020-08-25T21:24:00Z">
              <w:r w:rsidRPr="00453F44">
                <w:rPr>
                  <w:rFonts w:cs="Calibri"/>
                  <w:color w:val="000000"/>
                  <w:sz w:val="20"/>
                  <w:szCs w:val="20"/>
                </w:rPr>
                <w:t>PHA Study (Revalidation) for Neste Singapore Refinery</w:t>
              </w:r>
            </w:ins>
          </w:p>
        </w:tc>
        <w:tc>
          <w:tcPr>
            <w:tcW w:w="940" w:type="pct"/>
            <w:tcBorders>
              <w:top w:val="nil"/>
              <w:left w:val="nil"/>
              <w:bottom w:val="single" w:sz="8" w:space="0" w:color="AD1828"/>
              <w:right w:val="single" w:sz="8" w:space="0" w:color="AD1828"/>
            </w:tcBorders>
            <w:shd w:val="clear" w:color="auto" w:fill="auto"/>
            <w:vAlign w:val="center"/>
          </w:tcPr>
          <w:p w14:paraId="1BBB629D" w14:textId="3737C7E3" w:rsidR="00453F44" w:rsidRDefault="00453F44" w:rsidP="003A7414">
            <w:pPr>
              <w:snapToGrid w:val="0"/>
              <w:spacing w:before="60" w:after="60" w:line="240" w:lineRule="auto"/>
              <w:ind w:leftChars="0" w:left="0" w:right="0"/>
              <w:rPr>
                <w:ins w:id="901" w:author="Vincentius Mario PURNAMA" w:date="2020-08-25T21:16:00Z"/>
                <w:rFonts w:cs="Calibri"/>
                <w:color w:val="000000"/>
                <w:sz w:val="20"/>
                <w:szCs w:val="20"/>
              </w:rPr>
            </w:pPr>
            <w:ins w:id="902" w:author="Vincentius Mario PURNAMA" w:date="2020-08-25T21:24:00Z">
              <w:r w:rsidRPr="00453F44">
                <w:rPr>
                  <w:rFonts w:cs="Calibri"/>
                  <w:color w:val="000000"/>
                  <w:sz w:val="20"/>
                  <w:szCs w:val="20"/>
                </w:rPr>
                <w:t>Neste Singapore Refinery</w:t>
              </w:r>
            </w:ins>
          </w:p>
        </w:tc>
        <w:tc>
          <w:tcPr>
            <w:tcW w:w="743" w:type="pct"/>
            <w:gridSpan w:val="2"/>
            <w:tcBorders>
              <w:top w:val="nil"/>
              <w:left w:val="nil"/>
              <w:bottom w:val="single" w:sz="8" w:space="0" w:color="AD1828"/>
              <w:right w:val="single" w:sz="8" w:space="0" w:color="AD1828"/>
            </w:tcBorders>
            <w:shd w:val="clear" w:color="auto" w:fill="auto"/>
            <w:vAlign w:val="center"/>
          </w:tcPr>
          <w:p w14:paraId="7EC2E60A" w14:textId="1D67E9B5" w:rsidR="00453F44" w:rsidRDefault="00453F44" w:rsidP="003A7414">
            <w:pPr>
              <w:snapToGrid w:val="0"/>
              <w:spacing w:before="60" w:after="60" w:line="240" w:lineRule="auto"/>
              <w:ind w:leftChars="0" w:left="0" w:right="0"/>
              <w:rPr>
                <w:ins w:id="903" w:author="Vincentius Mario PURNAMA" w:date="2020-08-25T21:16:00Z"/>
                <w:rFonts w:cs="Calibri"/>
                <w:color w:val="000000"/>
                <w:sz w:val="20"/>
                <w:szCs w:val="20"/>
              </w:rPr>
            </w:pPr>
            <w:ins w:id="904" w:author="Vincentius Mario PURNAMA" w:date="2020-08-25T21:24:00Z">
              <w:r w:rsidRPr="00453F44">
                <w:rPr>
                  <w:rFonts w:cs="Calibri"/>
                  <w:color w:val="000000"/>
                  <w:sz w:val="20"/>
                  <w:szCs w:val="20"/>
                </w:rPr>
                <w:t>Neste Singapore Refinery</w:t>
              </w:r>
            </w:ins>
          </w:p>
        </w:tc>
        <w:tc>
          <w:tcPr>
            <w:tcW w:w="644" w:type="pct"/>
            <w:tcBorders>
              <w:top w:val="nil"/>
              <w:left w:val="nil"/>
              <w:bottom w:val="single" w:sz="8" w:space="0" w:color="AD1828"/>
              <w:right w:val="single" w:sz="8" w:space="0" w:color="AD1828"/>
            </w:tcBorders>
            <w:shd w:val="clear" w:color="auto" w:fill="auto"/>
            <w:vAlign w:val="center"/>
          </w:tcPr>
          <w:p w14:paraId="16001901" w14:textId="298F3F4F" w:rsidR="00453F44" w:rsidRDefault="00453F44" w:rsidP="003A7414">
            <w:pPr>
              <w:snapToGrid w:val="0"/>
              <w:spacing w:before="60" w:after="60" w:line="240" w:lineRule="auto"/>
              <w:ind w:leftChars="0" w:left="0" w:right="0"/>
              <w:rPr>
                <w:ins w:id="905" w:author="Vincentius Mario PURNAMA" w:date="2020-08-25T21:16:00Z"/>
                <w:rFonts w:cs="Calibri"/>
                <w:color w:val="000000"/>
                <w:sz w:val="20"/>
                <w:szCs w:val="20"/>
              </w:rPr>
            </w:pPr>
            <w:ins w:id="906" w:author="Vincentius Mario PURNAMA" w:date="2020-08-25T21:24:00Z">
              <w:r>
                <w:rPr>
                  <w:rFonts w:cs="Calibri"/>
                  <w:color w:val="000000"/>
                  <w:sz w:val="20"/>
                  <w:szCs w:val="20"/>
                </w:rPr>
                <w:t>Singapore</w:t>
              </w:r>
            </w:ins>
          </w:p>
        </w:tc>
        <w:tc>
          <w:tcPr>
            <w:tcW w:w="1485" w:type="pct"/>
            <w:gridSpan w:val="2"/>
            <w:tcBorders>
              <w:top w:val="nil"/>
              <w:left w:val="nil"/>
              <w:bottom w:val="single" w:sz="8" w:space="0" w:color="AD1828"/>
              <w:right w:val="single" w:sz="8" w:space="0" w:color="AD1828"/>
            </w:tcBorders>
            <w:shd w:val="clear" w:color="auto" w:fill="auto"/>
            <w:vAlign w:val="center"/>
          </w:tcPr>
          <w:p w14:paraId="1CCBE926" w14:textId="30429018" w:rsidR="00453F44" w:rsidRDefault="00453F44" w:rsidP="003A7414">
            <w:pPr>
              <w:snapToGrid w:val="0"/>
              <w:spacing w:before="60" w:after="60" w:line="240" w:lineRule="auto"/>
              <w:ind w:leftChars="0" w:left="0" w:right="0"/>
              <w:rPr>
                <w:ins w:id="907" w:author="Vincentius Mario PURNAMA" w:date="2020-08-25T21:16:00Z"/>
                <w:rFonts w:cs="Calibri"/>
                <w:color w:val="000000"/>
                <w:sz w:val="20"/>
                <w:szCs w:val="20"/>
              </w:rPr>
            </w:pPr>
            <w:ins w:id="908" w:author="Vincentius Mario PURNAMA" w:date="2020-08-25T21:25:00Z">
              <w:r w:rsidRPr="00453F44">
                <w:rPr>
                  <w:rFonts w:cs="Calibri"/>
                  <w:color w:val="000000"/>
                  <w:sz w:val="20"/>
                  <w:szCs w:val="20"/>
                </w:rPr>
                <w:t>HAZOP, SIL and AEA</w:t>
              </w:r>
            </w:ins>
          </w:p>
        </w:tc>
      </w:tr>
      <w:tr w:rsidR="00453F44" w:rsidRPr="00CE3165" w14:paraId="5F1E539D" w14:textId="77777777" w:rsidTr="006C0C76">
        <w:trPr>
          <w:cantSplit/>
          <w:trHeight w:val="525"/>
          <w:ins w:id="909" w:author="Vincentius Mario PURNAMA" w:date="2020-08-25T21:14: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68F32EE7" w14:textId="4A2C0311" w:rsidR="00453F44" w:rsidRDefault="00453F44" w:rsidP="003A7414">
            <w:pPr>
              <w:snapToGrid w:val="0"/>
              <w:spacing w:before="60" w:after="60" w:line="240" w:lineRule="auto"/>
              <w:ind w:leftChars="0" w:left="0" w:right="0"/>
              <w:rPr>
                <w:ins w:id="910" w:author="Vincentius Mario PURNAMA" w:date="2020-08-25T21:14:00Z"/>
                <w:rFonts w:cs="Calibri"/>
                <w:color w:val="000000"/>
                <w:sz w:val="20"/>
                <w:szCs w:val="20"/>
              </w:rPr>
            </w:pPr>
            <w:ins w:id="911" w:author="Vincentius Mario PURNAMA" w:date="2020-08-25T21:14:00Z">
              <w:r>
                <w:rPr>
                  <w:rFonts w:cs="Calibri"/>
                  <w:color w:val="000000"/>
                  <w:sz w:val="20"/>
                  <w:szCs w:val="20"/>
                </w:rPr>
                <w:t>N</w:t>
              </w:r>
            </w:ins>
            <w:ins w:id="912" w:author="Vincentius Mario PURNAMA" w:date="2020-08-25T21:15:00Z">
              <w:r>
                <w:rPr>
                  <w:rFonts w:cs="Calibri"/>
                  <w:color w:val="000000"/>
                  <w:sz w:val="20"/>
                  <w:szCs w:val="20"/>
                </w:rPr>
                <w:t>este Singapore Expansion Project</w:t>
              </w:r>
            </w:ins>
          </w:p>
        </w:tc>
        <w:tc>
          <w:tcPr>
            <w:tcW w:w="940" w:type="pct"/>
            <w:tcBorders>
              <w:top w:val="nil"/>
              <w:left w:val="nil"/>
              <w:bottom w:val="single" w:sz="8" w:space="0" w:color="AD1828"/>
              <w:right w:val="single" w:sz="8" w:space="0" w:color="AD1828"/>
            </w:tcBorders>
            <w:shd w:val="clear" w:color="auto" w:fill="auto"/>
            <w:vAlign w:val="center"/>
          </w:tcPr>
          <w:p w14:paraId="545B4330" w14:textId="2B6087CE" w:rsidR="00453F44" w:rsidRDefault="00453F44" w:rsidP="003A7414">
            <w:pPr>
              <w:snapToGrid w:val="0"/>
              <w:spacing w:before="60" w:after="60" w:line="240" w:lineRule="auto"/>
              <w:ind w:leftChars="0" w:left="0" w:right="0"/>
              <w:rPr>
                <w:ins w:id="913" w:author="Vincentius Mario PURNAMA" w:date="2020-08-25T21:14:00Z"/>
                <w:rFonts w:cs="Calibri"/>
                <w:color w:val="000000"/>
                <w:sz w:val="20"/>
                <w:szCs w:val="20"/>
              </w:rPr>
            </w:pPr>
            <w:ins w:id="914" w:author="Vincentius Mario PURNAMA" w:date="2020-08-25T21:15:00Z">
              <w:r>
                <w:rPr>
                  <w:rFonts w:cs="Calibri"/>
                  <w:color w:val="000000"/>
                  <w:sz w:val="20"/>
                  <w:szCs w:val="20"/>
                </w:rPr>
                <w:t>Technip Italy S.</w:t>
              </w:r>
              <w:proofErr w:type="gramStart"/>
              <w:r>
                <w:rPr>
                  <w:rFonts w:cs="Calibri"/>
                  <w:color w:val="000000"/>
                  <w:sz w:val="20"/>
                  <w:szCs w:val="20"/>
                </w:rPr>
                <w:t>p.A</w:t>
              </w:r>
            </w:ins>
            <w:proofErr w:type="gramEnd"/>
          </w:p>
        </w:tc>
        <w:tc>
          <w:tcPr>
            <w:tcW w:w="743" w:type="pct"/>
            <w:gridSpan w:val="2"/>
            <w:tcBorders>
              <w:top w:val="nil"/>
              <w:left w:val="nil"/>
              <w:bottom w:val="single" w:sz="8" w:space="0" w:color="AD1828"/>
              <w:right w:val="single" w:sz="8" w:space="0" w:color="AD1828"/>
            </w:tcBorders>
            <w:shd w:val="clear" w:color="auto" w:fill="auto"/>
            <w:vAlign w:val="center"/>
          </w:tcPr>
          <w:p w14:paraId="4C2D5829" w14:textId="1DF07A96" w:rsidR="00453F44" w:rsidRDefault="00453F44" w:rsidP="003A7414">
            <w:pPr>
              <w:snapToGrid w:val="0"/>
              <w:spacing w:before="60" w:after="60" w:line="240" w:lineRule="auto"/>
              <w:ind w:leftChars="0" w:left="0" w:right="0"/>
              <w:rPr>
                <w:ins w:id="915" w:author="Vincentius Mario PURNAMA" w:date="2020-08-25T21:14:00Z"/>
                <w:rFonts w:cs="Calibri"/>
                <w:color w:val="000000"/>
                <w:sz w:val="20"/>
                <w:szCs w:val="20"/>
              </w:rPr>
            </w:pPr>
            <w:ins w:id="916" w:author="Vincentius Mario PURNAMA" w:date="2020-08-25T21:15:00Z">
              <w:r>
                <w:rPr>
                  <w:rFonts w:cs="Calibri"/>
                  <w:color w:val="000000"/>
                  <w:sz w:val="20"/>
                  <w:szCs w:val="20"/>
                </w:rPr>
                <w:t>Neste Singapore Refinery</w:t>
              </w:r>
            </w:ins>
          </w:p>
        </w:tc>
        <w:tc>
          <w:tcPr>
            <w:tcW w:w="644" w:type="pct"/>
            <w:tcBorders>
              <w:top w:val="nil"/>
              <w:left w:val="nil"/>
              <w:bottom w:val="single" w:sz="8" w:space="0" w:color="AD1828"/>
              <w:right w:val="single" w:sz="8" w:space="0" w:color="AD1828"/>
            </w:tcBorders>
            <w:shd w:val="clear" w:color="auto" w:fill="auto"/>
            <w:vAlign w:val="center"/>
          </w:tcPr>
          <w:p w14:paraId="029C00EE" w14:textId="0CB28694" w:rsidR="00453F44" w:rsidRDefault="00453F44" w:rsidP="003A7414">
            <w:pPr>
              <w:snapToGrid w:val="0"/>
              <w:spacing w:before="60" w:after="60" w:line="240" w:lineRule="auto"/>
              <w:ind w:leftChars="0" w:left="0" w:right="0"/>
              <w:rPr>
                <w:ins w:id="917" w:author="Vincentius Mario PURNAMA" w:date="2020-08-25T21:14:00Z"/>
                <w:rFonts w:cs="Calibri"/>
                <w:color w:val="000000"/>
                <w:sz w:val="20"/>
                <w:szCs w:val="20"/>
              </w:rPr>
            </w:pPr>
            <w:ins w:id="918" w:author="Vincentius Mario PURNAMA" w:date="2020-08-25T21:15:00Z">
              <w:r>
                <w:rPr>
                  <w:rFonts w:cs="Calibri"/>
                  <w:color w:val="000000"/>
                  <w:sz w:val="20"/>
                  <w:szCs w:val="20"/>
                </w:rPr>
                <w:t>Singapore</w:t>
              </w:r>
            </w:ins>
          </w:p>
        </w:tc>
        <w:tc>
          <w:tcPr>
            <w:tcW w:w="1485" w:type="pct"/>
            <w:gridSpan w:val="2"/>
            <w:tcBorders>
              <w:top w:val="nil"/>
              <w:left w:val="nil"/>
              <w:bottom w:val="single" w:sz="8" w:space="0" w:color="AD1828"/>
              <w:right w:val="single" w:sz="8" w:space="0" w:color="AD1828"/>
            </w:tcBorders>
            <w:shd w:val="clear" w:color="auto" w:fill="auto"/>
            <w:vAlign w:val="center"/>
          </w:tcPr>
          <w:p w14:paraId="35DC4A62" w14:textId="2D337A64" w:rsidR="00453F44" w:rsidRDefault="00453F44" w:rsidP="003A7414">
            <w:pPr>
              <w:snapToGrid w:val="0"/>
              <w:spacing w:before="60" w:after="60" w:line="240" w:lineRule="auto"/>
              <w:ind w:leftChars="0" w:left="0" w:right="0"/>
              <w:rPr>
                <w:ins w:id="919" w:author="Vincentius Mario PURNAMA" w:date="2020-08-25T21:14:00Z"/>
                <w:rFonts w:cs="Calibri"/>
                <w:color w:val="000000"/>
                <w:sz w:val="20"/>
                <w:szCs w:val="20"/>
              </w:rPr>
            </w:pPr>
            <w:ins w:id="920" w:author="Vincentius Mario PURNAMA" w:date="2020-08-25T21:15:00Z">
              <w:r>
                <w:rPr>
                  <w:rFonts w:cs="Calibri"/>
                  <w:color w:val="000000"/>
                  <w:sz w:val="20"/>
                  <w:szCs w:val="20"/>
                </w:rPr>
                <w:t>HAZOP, SIL</w:t>
              </w:r>
            </w:ins>
          </w:p>
        </w:tc>
      </w:tr>
      <w:tr w:rsidR="00BC2F57" w:rsidRPr="00CE3165" w14:paraId="0B9D8611" w14:textId="77777777" w:rsidTr="006C0C76">
        <w:trPr>
          <w:cantSplit/>
          <w:trHeight w:val="525"/>
          <w:ins w:id="921" w:author="Sneha Kulkarni" w:date="2018-05-18T18:53: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6B75FB0B" w14:textId="36BB98BD" w:rsidR="00BC2F57" w:rsidRDefault="00BC2F57" w:rsidP="003A7414">
            <w:pPr>
              <w:snapToGrid w:val="0"/>
              <w:spacing w:before="60" w:after="60" w:line="240" w:lineRule="auto"/>
              <w:ind w:leftChars="0" w:left="0" w:right="0"/>
              <w:rPr>
                <w:ins w:id="922" w:author="Sneha Kulkarni" w:date="2018-05-18T18:53:00Z"/>
                <w:rFonts w:cs="Calibri"/>
                <w:color w:val="000000"/>
                <w:sz w:val="20"/>
                <w:szCs w:val="20"/>
              </w:rPr>
            </w:pPr>
            <w:ins w:id="923" w:author="Sneha Kulkarni" w:date="2018-05-18T18:53:00Z">
              <w:r>
                <w:rPr>
                  <w:rFonts w:cs="Calibri"/>
                  <w:color w:val="000000"/>
                  <w:sz w:val="20"/>
                  <w:szCs w:val="20"/>
                </w:rPr>
                <w:t>MIDOR Refinery Expansion Project</w:t>
              </w:r>
            </w:ins>
          </w:p>
        </w:tc>
        <w:tc>
          <w:tcPr>
            <w:tcW w:w="940" w:type="pct"/>
            <w:tcBorders>
              <w:top w:val="nil"/>
              <w:left w:val="nil"/>
              <w:bottom w:val="single" w:sz="8" w:space="0" w:color="AD1828"/>
              <w:right w:val="single" w:sz="8" w:space="0" w:color="AD1828"/>
            </w:tcBorders>
            <w:shd w:val="clear" w:color="auto" w:fill="auto"/>
            <w:vAlign w:val="center"/>
          </w:tcPr>
          <w:p w14:paraId="282CB295" w14:textId="55DF5164" w:rsidR="00BC2F57" w:rsidRDefault="00BC2F57" w:rsidP="003A7414">
            <w:pPr>
              <w:snapToGrid w:val="0"/>
              <w:spacing w:before="60" w:after="60" w:line="240" w:lineRule="auto"/>
              <w:ind w:leftChars="0" w:left="0" w:right="0"/>
              <w:rPr>
                <w:ins w:id="924" w:author="Sneha Kulkarni" w:date="2018-05-18T18:53:00Z"/>
                <w:rFonts w:cs="Calibri"/>
                <w:color w:val="000000"/>
                <w:sz w:val="20"/>
                <w:szCs w:val="20"/>
              </w:rPr>
            </w:pPr>
            <w:ins w:id="925" w:author="Sneha Kulkarni" w:date="2018-05-18T18:53:00Z">
              <w:r>
                <w:rPr>
                  <w:rFonts w:cs="Calibri"/>
                  <w:color w:val="000000"/>
                  <w:sz w:val="20"/>
                  <w:szCs w:val="20"/>
                </w:rPr>
                <w:t>Technip Italy S.p.A (TPIT)</w:t>
              </w:r>
            </w:ins>
          </w:p>
        </w:tc>
        <w:tc>
          <w:tcPr>
            <w:tcW w:w="743" w:type="pct"/>
            <w:gridSpan w:val="2"/>
            <w:tcBorders>
              <w:top w:val="nil"/>
              <w:left w:val="nil"/>
              <w:bottom w:val="single" w:sz="8" w:space="0" w:color="AD1828"/>
              <w:right w:val="single" w:sz="8" w:space="0" w:color="AD1828"/>
            </w:tcBorders>
            <w:shd w:val="clear" w:color="auto" w:fill="auto"/>
            <w:vAlign w:val="center"/>
          </w:tcPr>
          <w:p w14:paraId="55CBD306" w14:textId="73425526" w:rsidR="00BC2F57" w:rsidRDefault="00BC2F57" w:rsidP="003A7414">
            <w:pPr>
              <w:snapToGrid w:val="0"/>
              <w:spacing w:before="60" w:after="60" w:line="240" w:lineRule="auto"/>
              <w:ind w:leftChars="0" w:left="0" w:right="0"/>
              <w:rPr>
                <w:ins w:id="926" w:author="Sneha Kulkarni" w:date="2018-05-18T18:53:00Z"/>
                <w:rFonts w:cs="Calibri"/>
                <w:color w:val="000000"/>
                <w:sz w:val="20"/>
                <w:szCs w:val="20"/>
              </w:rPr>
            </w:pPr>
            <w:ins w:id="927" w:author="Sneha Kulkarni" w:date="2018-05-18T18:53:00Z">
              <w:r>
                <w:rPr>
                  <w:rFonts w:cs="Calibri"/>
                  <w:color w:val="000000"/>
                  <w:sz w:val="20"/>
                  <w:szCs w:val="20"/>
                </w:rPr>
                <w:t>Middle East Oil Refinery (MIDOR)</w:t>
              </w:r>
            </w:ins>
          </w:p>
        </w:tc>
        <w:tc>
          <w:tcPr>
            <w:tcW w:w="644" w:type="pct"/>
            <w:tcBorders>
              <w:top w:val="nil"/>
              <w:left w:val="nil"/>
              <w:bottom w:val="single" w:sz="8" w:space="0" w:color="AD1828"/>
              <w:right w:val="single" w:sz="8" w:space="0" w:color="AD1828"/>
            </w:tcBorders>
            <w:shd w:val="clear" w:color="auto" w:fill="auto"/>
            <w:vAlign w:val="center"/>
          </w:tcPr>
          <w:p w14:paraId="076B5F4E" w14:textId="52C97B41" w:rsidR="00BC2F57" w:rsidRDefault="00BC2F57" w:rsidP="003A7414">
            <w:pPr>
              <w:snapToGrid w:val="0"/>
              <w:spacing w:before="60" w:after="60" w:line="240" w:lineRule="auto"/>
              <w:ind w:leftChars="0" w:left="0" w:right="0"/>
              <w:rPr>
                <w:ins w:id="928" w:author="Sneha Kulkarni" w:date="2018-05-18T18:53:00Z"/>
                <w:rFonts w:cs="Calibri"/>
                <w:color w:val="000000"/>
                <w:sz w:val="20"/>
                <w:szCs w:val="20"/>
              </w:rPr>
            </w:pPr>
            <w:ins w:id="929" w:author="Sneha Kulkarni" w:date="2018-05-18T18:53:00Z">
              <w:r>
                <w:rPr>
                  <w:rFonts w:cs="Calibri"/>
                  <w:color w:val="000000"/>
                  <w:sz w:val="20"/>
                  <w:szCs w:val="20"/>
                </w:rPr>
                <w:t>Egypt</w:t>
              </w:r>
            </w:ins>
          </w:p>
        </w:tc>
        <w:tc>
          <w:tcPr>
            <w:tcW w:w="1485" w:type="pct"/>
            <w:gridSpan w:val="2"/>
            <w:tcBorders>
              <w:top w:val="nil"/>
              <w:left w:val="nil"/>
              <w:bottom w:val="single" w:sz="8" w:space="0" w:color="AD1828"/>
              <w:right w:val="single" w:sz="8" w:space="0" w:color="AD1828"/>
            </w:tcBorders>
            <w:shd w:val="clear" w:color="auto" w:fill="auto"/>
            <w:vAlign w:val="center"/>
          </w:tcPr>
          <w:p w14:paraId="3D33E9CF" w14:textId="34755C53" w:rsidR="00BC2F57" w:rsidRDefault="00BC2F57" w:rsidP="003A7414">
            <w:pPr>
              <w:snapToGrid w:val="0"/>
              <w:spacing w:before="60" w:after="60" w:line="240" w:lineRule="auto"/>
              <w:ind w:leftChars="0" w:left="0" w:right="0"/>
              <w:rPr>
                <w:ins w:id="930" w:author="Sneha Kulkarni" w:date="2018-05-18T18:53:00Z"/>
                <w:rFonts w:cs="Calibri"/>
                <w:color w:val="000000"/>
                <w:sz w:val="20"/>
                <w:szCs w:val="20"/>
              </w:rPr>
            </w:pPr>
            <w:bookmarkStart w:id="931" w:name="OLE_LINK37"/>
            <w:bookmarkStart w:id="932" w:name="OLE_LINK38"/>
            <w:ins w:id="933" w:author="Sneha Kulkarni" w:date="2018-05-18T18:53:00Z">
              <w:r>
                <w:rPr>
                  <w:rFonts w:cs="Calibri"/>
                  <w:color w:val="000000"/>
                  <w:sz w:val="20"/>
                  <w:szCs w:val="20"/>
                </w:rPr>
                <w:t>HAZOP, SIL Classification (LOPA)</w:t>
              </w:r>
              <w:bookmarkEnd w:id="931"/>
              <w:bookmarkEnd w:id="932"/>
            </w:ins>
          </w:p>
        </w:tc>
      </w:tr>
      <w:tr w:rsidR="00BC2F57" w:rsidRPr="00CE3165" w14:paraId="2ED5C241" w14:textId="77777777" w:rsidTr="006C0C76">
        <w:trPr>
          <w:cantSplit/>
          <w:trHeight w:val="525"/>
          <w:ins w:id="934" w:author="Sneha Kulkarni" w:date="2018-05-18T18:53: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23505514" w14:textId="750EDCEC" w:rsidR="00BC2F57" w:rsidRDefault="00BC2F57" w:rsidP="003A7414">
            <w:pPr>
              <w:snapToGrid w:val="0"/>
              <w:spacing w:before="60" w:after="60" w:line="240" w:lineRule="auto"/>
              <w:ind w:leftChars="0" w:left="0" w:right="0"/>
              <w:rPr>
                <w:ins w:id="935" w:author="Sneha Kulkarni" w:date="2018-05-18T18:53:00Z"/>
                <w:rFonts w:cs="Calibri"/>
                <w:color w:val="000000"/>
                <w:sz w:val="20"/>
                <w:szCs w:val="20"/>
              </w:rPr>
            </w:pPr>
            <w:ins w:id="936" w:author="Sneha Kulkarni" w:date="2018-05-18T18:53:00Z">
              <w:r>
                <w:rPr>
                  <w:rFonts w:cs="Calibri"/>
                  <w:color w:val="000000"/>
                  <w:sz w:val="20"/>
                  <w:szCs w:val="20"/>
                </w:rPr>
                <w:t>Jebel Ali Refinery Expansion Project</w:t>
              </w:r>
            </w:ins>
          </w:p>
        </w:tc>
        <w:tc>
          <w:tcPr>
            <w:tcW w:w="940" w:type="pct"/>
            <w:tcBorders>
              <w:top w:val="nil"/>
              <w:left w:val="nil"/>
              <w:bottom w:val="single" w:sz="8" w:space="0" w:color="AD1828"/>
              <w:right w:val="single" w:sz="8" w:space="0" w:color="AD1828"/>
            </w:tcBorders>
            <w:shd w:val="clear" w:color="auto" w:fill="auto"/>
            <w:vAlign w:val="center"/>
          </w:tcPr>
          <w:p w14:paraId="5BDCB861" w14:textId="47377CDC" w:rsidR="00BC2F57" w:rsidRDefault="00BC2F57" w:rsidP="003A7414">
            <w:pPr>
              <w:snapToGrid w:val="0"/>
              <w:spacing w:before="60" w:after="60" w:line="240" w:lineRule="auto"/>
              <w:ind w:leftChars="0" w:left="0" w:right="0"/>
              <w:rPr>
                <w:ins w:id="937" w:author="Sneha Kulkarni" w:date="2018-05-18T18:53:00Z"/>
                <w:rFonts w:cs="Calibri"/>
                <w:color w:val="000000"/>
                <w:sz w:val="20"/>
                <w:szCs w:val="20"/>
              </w:rPr>
            </w:pPr>
            <w:bookmarkStart w:id="938" w:name="OLE_LINK35"/>
            <w:bookmarkStart w:id="939" w:name="OLE_LINK36"/>
            <w:bookmarkStart w:id="940" w:name="OLE_LINK39"/>
            <w:ins w:id="941" w:author="Sneha Kulkarni" w:date="2018-05-18T18:53:00Z">
              <w:r>
                <w:rPr>
                  <w:rFonts w:cs="Calibri"/>
                  <w:color w:val="000000"/>
                  <w:sz w:val="20"/>
                  <w:szCs w:val="20"/>
                </w:rPr>
                <w:t>Technip Italy S.</w:t>
              </w:r>
              <w:proofErr w:type="gramStart"/>
              <w:r>
                <w:rPr>
                  <w:rFonts w:cs="Calibri"/>
                  <w:color w:val="000000"/>
                  <w:sz w:val="20"/>
                  <w:szCs w:val="20"/>
                </w:rPr>
                <w:t>p.A</w:t>
              </w:r>
              <w:bookmarkEnd w:id="938"/>
              <w:bookmarkEnd w:id="939"/>
              <w:bookmarkEnd w:id="940"/>
              <w:proofErr w:type="gramEnd"/>
            </w:ins>
          </w:p>
        </w:tc>
        <w:tc>
          <w:tcPr>
            <w:tcW w:w="743" w:type="pct"/>
            <w:gridSpan w:val="2"/>
            <w:tcBorders>
              <w:top w:val="nil"/>
              <w:left w:val="nil"/>
              <w:bottom w:val="single" w:sz="8" w:space="0" w:color="AD1828"/>
              <w:right w:val="single" w:sz="8" w:space="0" w:color="AD1828"/>
            </w:tcBorders>
            <w:shd w:val="clear" w:color="auto" w:fill="auto"/>
            <w:vAlign w:val="center"/>
          </w:tcPr>
          <w:p w14:paraId="3D9A5275" w14:textId="2D6DFC1B" w:rsidR="00BC2F57" w:rsidRDefault="00BC2F57" w:rsidP="003A7414">
            <w:pPr>
              <w:snapToGrid w:val="0"/>
              <w:spacing w:before="60" w:after="60" w:line="240" w:lineRule="auto"/>
              <w:ind w:leftChars="0" w:left="0" w:right="0"/>
              <w:rPr>
                <w:ins w:id="942" w:author="Sneha Kulkarni" w:date="2018-05-18T18:53:00Z"/>
                <w:rFonts w:cs="Calibri"/>
                <w:color w:val="000000"/>
                <w:sz w:val="20"/>
                <w:szCs w:val="20"/>
              </w:rPr>
            </w:pPr>
            <w:ins w:id="943" w:author="Sneha Kulkarni" w:date="2018-05-18T18:53:00Z">
              <w:r>
                <w:rPr>
                  <w:rFonts w:cs="Calibri"/>
                  <w:color w:val="000000"/>
                  <w:sz w:val="20"/>
                  <w:szCs w:val="20"/>
                </w:rPr>
                <w:t>ENOC Processing Company L.L.C. (EPCL)</w:t>
              </w:r>
            </w:ins>
          </w:p>
        </w:tc>
        <w:tc>
          <w:tcPr>
            <w:tcW w:w="644" w:type="pct"/>
            <w:tcBorders>
              <w:top w:val="nil"/>
              <w:left w:val="nil"/>
              <w:bottom w:val="single" w:sz="8" w:space="0" w:color="AD1828"/>
              <w:right w:val="single" w:sz="8" w:space="0" w:color="AD1828"/>
            </w:tcBorders>
            <w:shd w:val="clear" w:color="auto" w:fill="auto"/>
            <w:vAlign w:val="center"/>
          </w:tcPr>
          <w:p w14:paraId="645A1796" w14:textId="6F6D73F8" w:rsidR="00BC2F57" w:rsidRDefault="00BC2F57" w:rsidP="003A7414">
            <w:pPr>
              <w:snapToGrid w:val="0"/>
              <w:spacing w:before="60" w:after="60" w:line="240" w:lineRule="auto"/>
              <w:ind w:leftChars="0" w:left="0" w:right="0"/>
              <w:rPr>
                <w:ins w:id="944" w:author="Sneha Kulkarni" w:date="2018-05-18T18:53:00Z"/>
                <w:rFonts w:cs="Calibri"/>
                <w:color w:val="000000"/>
                <w:sz w:val="20"/>
                <w:szCs w:val="20"/>
              </w:rPr>
            </w:pPr>
            <w:ins w:id="945" w:author="Sneha Kulkarni" w:date="2018-05-18T18:53:00Z">
              <w:r>
                <w:rPr>
                  <w:rFonts w:cs="Calibri"/>
                  <w:color w:val="000000"/>
                  <w:sz w:val="20"/>
                  <w:szCs w:val="20"/>
                </w:rPr>
                <w:t>Abu Dhabi, UAE</w:t>
              </w:r>
            </w:ins>
          </w:p>
        </w:tc>
        <w:tc>
          <w:tcPr>
            <w:tcW w:w="1485" w:type="pct"/>
            <w:gridSpan w:val="2"/>
            <w:tcBorders>
              <w:top w:val="nil"/>
              <w:left w:val="nil"/>
              <w:bottom w:val="single" w:sz="8" w:space="0" w:color="AD1828"/>
              <w:right w:val="single" w:sz="8" w:space="0" w:color="AD1828"/>
            </w:tcBorders>
            <w:shd w:val="clear" w:color="auto" w:fill="auto"/>
            <w:vAlign w:val="center"/>
          </w:tcPr>
          <w:p w14:paraId="6F47C176" w14:textId="5506DAF7" w:rsidR="00BC2F57" w:rsidRDefault="00BC2F57" w:rsidP="003A7414">
            <w:pPr>
              <w:snapToGrid w:val="0"/>
              <w:spacing w:before="60" w:after="60" w:line="240" w:lineRule="auto"/>
              <w:ind w:leftChars="0" w:left="0" w:right="0"/>
              <w:rPr>
                <w:ins w:id="946" w:author="Sneha Kulkarni" w:date="2018-05-18T18:53:00Z"/>
                <w:rFonts w:cs="Calibri"/>
                <w:color w:val="000000"/>
                <w:sz w:val="20"/>
                <w:szCs w:val="20"/>
              </w:rPr>
            </w:pPr>
            <w:ins w:id="947" w:author="Sneha Kulkarni" w:date="2018-05-18T18:53:00Z">
              <w:r>
                <w:rPr>
                  <w:rFonts w:cs="Calibri"/>
                  <w:color w:val="000000"/>
                  <w:sz w:val="20"/>
                  <w:szCs w:val="20"/>
                </w:rPr>
                <w:t>HAZOP, SIL Classification, F&amp;G Mapping</w:t>
              </w:r>
            </w:ins>
          </w:p>
        </w:tc>
      </w:tr>
      <w:tr w:rsidR="00F97D2A" w:rsidRPr="00CE3165" w14:paraId="2DF16DCC" w14:textId="77777777" w:rsidTr="006C0C76">
        <w:trPr>
          <w:cantSplit/>
          <w:trHeight w:val="525"/>
          <w:ins w:id="948" w:author="Vincentius Mario PURNAMA" w:date="2020-08-25T21:32: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3F94AE79" w14:textId="77777777" w:rsidR="00F97D2A" w:rsidRPr="00F97D2A" w:rsidRDefault="00F97D2A" w:rsidP="00F97D2A">
            <w:pPr>
              <w:snapToGrid w:val="0"/>
              <w:spacing w:before="60" w:after="60" w:line="240" w:lineRule="auto"/>
              <w:ind w:leftChars="0" w:left="0" w:right="0"/>
              <w:rPr>
                <w:ins w:id="949" w:author="Vincentius Mario PURNAMA" w:date="2020-08-25T21:33:00Z"/>
                <w:rFonts w:cs="Calibri"/>
                <w:color w:val="000000"/>
                <w:sz w:val="20"/>
                <w:szCs w:val="20"/>
              </w:rPr>
            </w:pPr>
            <w:ins w:id="950" w:author="Vincentius Mario PURNAMA" w:date="2020-08-25T21:33:00Z">
              <w:r w:rsidRPr="00F97D2A">
                <w:rPr>
                  <w:rFonts w:cs="Calibri"/>
                  <w:color w:val="000000"/>
                  <w:sz w:val="20"/>
                  <w:szCs w:val="20"/>
                </w:rPr>
                <w:t>BAPCO Modernization Program</w:t>
              </w:r>
            </w:ins>
          </w:p>
          <w:p w14:paraId="05DC5F2B" w14:textId="45F61F37" w:rsidR="00F97D2A" w:rsidRPr="00873FB3" w:rsidRDefault="00F97D2A" w:rsidP="00F97D2A">
            <w:pPr>
              <w:snapToGrid w:val="0"/>
              <w:spacing w:before="60" w:after="60" w:line="240" w:lineRule="auto"/>
              <w:ind w:leftChars="0" w:left="0" w:right="0"/>
              <w:rPr>
                <w:ins w:id="951" w:author="Vincentius Mario PURNAMA" w:date="2020-08-25T21:32:00Z"/>
                <w:rFonts w:cs="Calibri"/>
                <w:color w:val="000000"/>
                <w:sz w:val="20"/>
                <w:szCs w:val="20"/>
              </w:rPr>
            </w:pPr>
            <w:ins w:id="952" w:author="Vincentius Mario PURNAMA" w:date="2020-08-25T21:33:00Z">
              <w:r w:rsidRPr="00F97D2A">
                <w:rPr>
                  <w:rFonts w:cs="Calibri"/>
                  <w:color w:val="000000"/>
                  <w:sz w:val="20"/>
                  <w:szCs w:val="20"/>
                </w:rPr>
                <w:t>Project</w:t>
              </w:r>
            </w:ins>
          </w:p>
        </w:tc>
        <w:tc>
          <w:tcPr>
            <w:tcW w:w="940" w:type="pct"/>
            <w:tcBorders>
              <w:top w:val="nil"/>
              <w:left w:val="nil"/>
              <w:bottom w:val="single" w:sz="8" w:space="0" w:color="AD1828"/>
              <w:right w:val="single" w:sz="8" w:space="0" w:color="AD1828"/>
            </w:tcBorders>
            <w:shd w:val="clear" w:color="auto" w:fill="auto"/>
            <w:vAlign w:val="center"/>
          </w:tcPr>
          <w:p w14:paraId="723BA22D" w14:textId="7A80945E" w:rsidR="00F97D2A" w:rsidRPr="00873FB3" w:rsidRDefault="00F97D2A" w:rsidP="003A7414">
            <w:pPr>
              <w:snapToGrid w:val="0"/>
              <w:spacing w:before="60" w:after="60" w:line="240" w:lineRule="auto"/>
              <w:ind w:leftChars="0" w:left="0" w:right="0"/>
              <w:rPr>
                <w:ins w:id="953" w:author="Vincentius Mario PURNAMA" w:date="2020-08-25T21:32:00Z"/>
                <w:rFonts w:cs="Calibri"/>
                <w:color w:val="000000"/>
                <w:sz w:val="20"/>
                <w:szCs w:val="20"/>
              </w:rPr>
            </w:pPr>
            <w:ins w:id="954" w:author="Vincentius Mario PURNAMA" w:date="2020-08-25T21:33:00Z">
              <w:r>
                <w:rPr>
                  <w:rFonts w:cs="Calibri"/>
                  <w:color w:val="000000"/>
                  <w:sz w:val="20"/>
                  <w:szCs w:val="20"/>
                </w:rPr>
                <w:t>Technip Italy S.</w:t>
              </w:r>
              <w:proofErr w:type="gramStart"/>
              <w:r>
                <w:rPr>
                  <w:rFonts w:cs="Calibri"/>
                  <w:color w:val="000000"/>
                  <w:sz w:val="20"/>
                  <w:szCs w:val="20"/>
                </w:rPr>
                <w:t>p.A</w:t>
              </w:r>
            </w:ins>
            <w:proofErr w:type="gramEnd"/>
          </w:p>
        </w:tc>
        <w:tc>
          <w:tcPr>
            <w:tcW w:w="743" w:type="pct"/>
            <w:gridSpan w:val="2"/>
            <w:tcBorders>
              <w:top w:val="nil"/>
              <w:left w:val="nil"/>
              <w:bottom w:val="single" w:sz="8" w:space="0" w:color="AD1828"/>
              <w:right w:val="single" w:sz="8" w:space="0" w:color="AD1828"/>
            </w:tcBorders>
            <w:shd w:val="clear" w:color="auto" w:fill="auto"/>
            <w:vAlign w:val="center"/>
          </w:tcPr>
          <w:p w14:paraId="74C982F8" w14:textId="16B9406C" w:rsidR="00F97D2A" w:rsidRPr="00873FB3" w:rsidRDefault="00F97D2A" w:rsidP="00D32707">
            <w:pPr>
              <w:snapToGrid w:val="0"/>
              <w:spacing w:before="60" w:after="60" w:line="240" w:lineRule="auto"/>
              <w:ind w:leftChars="0" w:left="0" w:right="0"/>
              <w:rPr>
                <w:ins w:id="955" w:author="Vincentius Mario PURNAMA" w:date="2020-08-25T21:32:00Z"/>
                <w:rFonts w:cs="Calibri"/>
                <w:color w:val="000000"/>
                <w:sz w:val="20"/>
                <w:szCs w:val="20"/>
              </w:rPr>
            </w:pPr>
            <w:ins w:id="956" w:author="Vincentius Mario PURNAMA" w:date="2020-08-25T21:33:00Z">
              <w:r w:rsidRPr="00F97D2A">
                <w:rPr>
                  <w:rFonts w:cs="Calibri"/>
                  <w:color w:val="000000"/>
                  <w:sz w:val="20"/>
                  <w:szCs w:val="20"/>
                </w:rPr>
                <w:t>The Bahrain Petroleum Company B.S.C. (BAPCO)</w:t>
              </w:r>
            </w:ins>
          </w:p>
        </w:tc>
        <w:tc>
          <w:tcPr>
            <w:tcW w:w="644" w:type="pct"/>
            <w:tcBorders>
              <w:top w:val="nil"/>
              <w:left w:val="nil"/>
              <w:bottom w:val="single" w:sz="8" w:space="0" w:color="AD1828"/>
              <w:right w:val="single" w:sz="8" w:space="0" w:color="AD1828"/>
            </w:tcBorders>
            <w:shd w:val="clear" w:color="auto" w:fill="auto"/>
            <w:vAlign w:val="center"/>
          </w:tcPr>
          <w:p w14:paraId="71B25036" w14:textId="766BEC67" w:rsidR="00F97D2A" w:rsidRPr="00873FB3" w:rsidRDefault="00AD6CE1" w:rsidP="003A7414">
            <w:pPr>
              <w:snapToGrid w:val="0"/>
              <w:spacing w:before="60" w:after="60" w:line="240" w:lineRule="auto"/>
              <w:ind w:leftChars="0" w:left="0" w:right="0"/>
              <w:rPr>
                <w:ins w:id="957" w:author="Vincentius Mario PURNAMA" w:date="2020-08-25T21:32:00Z"/>
                <w:rFonts w:cs="Calibri"/>
                <w:color w:val="000000"/>
                <w:sz w:val="20"/>
                <w:szCs w:val="20"/>
              </w:rPr>
            </w:pPr>
            <w:ins w:id="958" w:author="Vincentius Mario PURNAMA" w:date="2020-08-25T21:46:00Z">
              <w:r w:rsidRPr="007E5796">
                <w:rPr>
                  <w:rFonts w:cs="Calibri"/>
                  <w:color w:val="000000"/>
                  <w:sz w:val="20"/>
                  <w:szCs w:val="20"/>
                </w:rPr>
                <w:t>Bahrain</w:t>
              </w:r>
            </w:ins>
          </w:p>
        </w:tc>
        <w:tc>
          <w:tcPr>
            <w:tcW w:w="1485" w:type="pct"/>
            <w:gridSpan w:val="2"/>
            <w:tcBorders>
              <w:top w:val="nil"/>
              <w:left w:val="nil"/>
              <w:bottom w:val="single" w:sz="8" w:space="0" w:color="AD1828"/>
              <w:right w:val="single" w:sz="8" w:space="0" w:color="AD1828"/>
            </w:tcBorders>
            <w:shd w:val="clear" w:color="auto" w:fill="auto"/>
            <w:vAlign w:val="center"/>
          </w:tcPr>
          <w:p w14:paraId="60BC2C04" w14:textId="477AFEB1" w:rsidR="00F97D2A" w:rsidRPr="00873FB3" w:rsidRDefault="00F97D2A" w:rsidP="00D32707">
            <w:pPr>
              <w:snapToGrid w:val="0"/>
              <w:spacing w:before="60" w:after="60" w:line="240" w:lineRule="auto"/>
              <w:ind w:leftChars="0" w:left="0" w:right="0"/>
              <w:rPr>
                <w:ins w:id="959" w:author="Vincentius Mario PURNAMA" w:date="2020-08-25T21:32:00Z"/>
                <w:rFonts w:cs="Calibri"/>
                <w:color w:val="000000"/>
                <w:sz w:val="20"/>
                <w:szCs w:val="20"/>
              </w:rPr>
            </w:pPr>
            <w:ins w:id="960" w:author="Vincentius Mario PURNAMA" w:date="2020-08-25T21:39:00Z">
              <w:r>
                <w:rPr>
                  <w:rFonts w:cs="Calibri"/>
                  <w:color w:val="000000"/>
                  <w:sz w:val="20"/>
                  <w:szCs w:val="20"/>
                </w:rPr>
                <w:t>HAZOP, SIL</w:t>
              </w:r>
            </w:ins>
          </w:p>
        </w:tc>
      </w:tr>
      <w:tr w:rsidR="00BC2F57" w:rsidRPr="00CE3165" w14:paraId="09C69F1C" w14:textId="77777777" w:rsidTr="006C0C76">
        <w:trPr>
          <w:cantSplit/>
          <w:trHeight w:val="525"/>
          <w:ins w:id="961" w:author="Sneha Kulkarni" w:date="2018-05-18T18:54: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5BA3FD50" w14:textId="77777777" w:rsidR="00BC2F57" w:rsidRPr="00873FB3" w:rsidRDefault="00BC2F57" w:rsidP="00D32707">
            <w:pPr>
              <w:snapToGrid w:val="0"/>
              <w:spacing w:before="60" w:after="60" w:line="240" w:lineRule="auto"/>
              <w:ind w:leftChars="0" w:left="0" w:right="0"/>
              <w:rPr>
                <w:ins w:id="962" w:author="Sneha Kulkarni" w:date="2018-05-18T18:54:00Z"/>
                <w:rFonts w:cs="Calibri"/>
                <w:color w:val="000000"/>
                <w:sz w:val="20"/>
                <w:szCs w:val="20"/>
              </w:rPr>
            </w:pPr>
            <w:ins w:id="963" w:author="Sneha Kulkarni" w:date="2018-05-18T18:54:00Z">
              <w:r w:rsidRPr="00873FB3">
                <w:rPr>
                  <w:rFonts w:cs="Calibri"/>
                  <w:color w:val="000000"/>
                  <w:sz w:val="20"/>
                  <w:szCs w:val="20"/>
                </w:rPr>
                <w:t>Shymkent Refinery Modernization</w:t>
              </w:r>
            </w:ins>
          </w:p>
          <w:p w14:paraId="3AF92C0D" w14:textId="3D39C453" w:rsidR="00BC2F57" w:rsidRDefault="00BC2F57" w:rsidP="003A7414">
            <w:pPr>
              <w:snapToGrid w:val="0"/>
              <w:spacing w:before="60" w:after="60" w:line="240" w:lineRule="auto"/>
              <w:ind w:leftChars="0" w:left="0" w:right="0"/>
              <w:rPr>
                <w:ins w:id="964" w:author="Sneha Kulkarni" w:date="2018-05-18T18:54:00Z"/>
                <w:rFonts w:cs="Calibri"/>
                <w:color w:val="000000"/>
                <w:sz w:val="20"/>
                <w:szCs w:val="20"/>
              </w:rPr>
            </w:pPr>
            <w:ins w:id="965" w:author="Sneha Kulkarni" w:date="2018-05-18T18:54:00Z">
              <w:r w:rsidRPr="00873FB3">
                <w:rPr>
                  <w:rFonts w:cs="Calibri"/>
                  <w:color w:val="000000"/>
                  <w:sz w:val="20"/>
                  <w:szCs w:val="20"/>
                </w:rPr>
                <w:t>and Revamping Project</w:t>
              </w:r>
            </w:ins>
          </w:p>
        </w:tc>
        <w:tc>
          <w:tcPr>
            <w:tcW w:w="940" w:type="pct"/>
            <w:tcBorders>
              <w:top w:val="nil"/>
              <w:left w:val="nil"/>
              <w:bottom w:val="single" w:sz="8" w:space="0" w:color="AD1828"/>
              <w:right w:val="single" w:sz="8" w:space="0" w:color="AD1828"/>
            </w:tcBorders>
            <w:shd w:val="clear" w:color="auto" w:fill="auto"/>
            <w:vAlign w:val="center"/>
          </w:tcPr>
          <w:p w14:paraId="041BCCFD" w14:textId="6C2D6AF5" w:rsidR="00BC2F57" w:rsidRDefault="00BC2F57" w:rsidP="003A7414">
            <w:pPr>
              <w:snapToGrid w:val="0"/>
              <w:spacing w:before="60" w:after="60" w:line="240" w:lineRule="auto"/>
              <w:ind w:leftChars="0" w:left="0" w:right="0"/>
              <w:rPr>
                <w:ins w:id="966" w:author="Sneha Kulkarni" w:date="2018-05-18T18:54:00Z"/>
                <w:rFonts w:cs="Calibri"/>
                <w:color w:val="000000"/>
                <w:sz w:val="20"/>
                <w:szCs w:val="20"/>
              </w:rPr>
            </w:pPr>
            <w:ins w:id="967" w:author="Sneha Kulkarni" w:date="2018-05-18T18:54:00Z">
              <w:r w:rsidRPr="00873FB3">
                <w:rPr>
                  <w:rFonts w:cs="Calibri"/>
                  <w:color w:val="000000"/>
                  <w:sz w:val="20"/>
                  <w:szCs w:val="20"/>
                </w:rPr>
                <w:t>Technip Italy S.</w:t>
              </w:r>
              <w:proofErr w:type="gramStart"/>
              <w:r w:rsidRPr="00873FB3">
                <w:rPr>
                  <w:rFonts w:cs="Calibri"/>
                  <w:color w:val="000000"/>
                  <w:sz w:val="20"/>
                  <w:szCs w:val="20"/>
                </w:rPr>
                <w:t>p.A</w:t>
              </w:r>
              <w:proofErr w:type="gramEnd"/>
            </w:ins>
          </w:p>
        </w:tc>
        <w:tc>
          <w:tcPr>
            <w:tcW w:w="743" w:type="pct"/>
            <w:gridSpan w:val="2"/>
            <w:tcBorders>
              <w:top w:val="nil"/>
              <w:left w:val="nil"/>
              <w:bottom w:val="single" w:sz="8" w:space="0" w:color="AD1828"/>
              <w:right w:val="single" w:sz="8" w:space="0" w:color="AD1828"/>
            </w:tcBorders>
            <w:shd w:val="clear" w:color="auto" w:fill="auto"/>
            <w:vAlign w:val="center"/>
          </w:tcPr>
          <w:p w14:paraId="256D2BCC" w14:textId="77777777" w:rsidR="00BC2F57" w:rsidRPr="00873FB3" w:rsidRDefault="00BC2F57" w:rsidP="00D32707">
            <w:pPr>
              <w:snapToGrid w:val="0"/>
              <w:spacing w:before="60" w:after="60" w:line="240" w:lineRule="auto"/>
              <w:ind w:leftChars="0" w:left="0" w:right="0"/>
              <w:rPr>
                <w:ins w:id="968" w:author="Sneha Kulkarni" w:date="2018-05-18T18:54:00Z"/>
                <w:rFonts w:cs="Calibri"/>
                <w:color w:val="000000"/>
                <w:sz w:val="20"/>
                <w:szCs w:val="20"/>
              </w:rPr>
            </w:pPr>
            <w:proofErr w:type="spellStart"/>
            <w:ins w:id="969" w:author="Sneha Kulkarni" w:date="2018-05-18T18:54:00Z">
              <w:r w:rsidRPr="00873FB3">
                <w:rPr>
                  <w:rFonts w:cs="Calibri"/>
                  <w:color w:val="000000"/>
                  <w:sz w:val="20"/>
                  <w:szCs w:val="20"/>
                </w:rPr>
                <w:t>PetroKazakhstan</w:t>
              </w:r>
              <w:proofErr w:type="spellEnd"/>
              <w:r w:rsidRPr="00873FB3">
                <w:rPr>
                  <w:rFonts w:cs="Calibri"/>
                  <w:color w:val="000000"/>
                  <w:sz w:val="20"/>
                  <w:szCs w:val="20"/>
                </w:rPr>
                <w:t xml:space="preserve"> Oil</w:t>
              </w:r>
            </w:ins>
          </w:p>
          <w:p w14:paraId="3993A65B" w14:textId="6835EF13" w:rsidR="00BC2F57" w:rsidRDefault="00BC2F57" w:rsidP="003A7414">
            <w:pPr>
              <w:snapToGrid w:val="0"/>
              <w:spacing w:before="60" w:after="60" w:line="240" w:lineRule="auto"/>
              <w:ind w:leftChars="0" w:left="0" w:right="0"/>
              <w:rPr>
                <w:ins w:id="970" w:author="Sneha Kulkarni" w:date="2018-05-18T18:54:00Z"/>
                <w:rFonts w:cs="Calibri"/>
                <w:color w:val="000000"/>
                <w:sz w:val="20"/>
                <w:szCs w:val="20"/>
              </w:rPr>
            </w:pPr>
            <w:ins w:id="971" w:author="Sneha Kulkarni" w:date="2018-05-18T18:54:00Z">
              <w:r w:rsidRPr="00873FB3">
                <w:rPr>
                  <w:rFonts w:cs="Calibri"/>
                  <w:color w:val="000000"/>
                  <w:sz w:val="20"/>
                  <w:szCs w:val="20"/>
                </w:rPr>
                <w:t>Products</w:t>
              </w:r>
            </w:ins>
          </w:p>
        </w:tc>
        <w:tc>
          <w:tcPr>
            <w:tcW w:w="644" w:type="pct"/>
            <w:tcBorders>
              <w:top w:val="nil"/>
              <w:left w:val="nil"/>
              <w:bottom w:val="single" w:sz="8" w:space="0" w:color="AD1828"/>
              <w:right w:val="single" w:sz="8" w:space="0" w:color="AD1828"/>
            </w:tcBorders>
            <w:shd w:val="clear" w:color="auto" w:fill="auto"/>
            <w:vAlign w:val="center"/>
          </w:tcPr>
          <w:p w14:paraId="7061BD7C" w14:textId="78218E0E" w:rsidR="00BC2F57" w:rsidRDefault="00BC2F57" w:rsidP="003A7414">
            <w:pPr>
              <w:snapToGrid w:val="0"/>
              <w:spacing w:before="60" w:after="60" w:line="240" w:lineRule="auto"/>
              <w:ind w:leftChars="0" w:left="0" w:right="0"/>
              <w:rPr>
                <w:ins w:id="972" w:author="Sneha Kulkarni" w:date="2018-05-18T18:54:00Z"/>
                <w:rFonts w:cs="Calibri"/>
                <w:color w:val="000000"/>
                <w:sz w:val="20"/>
                <w:szCs w:val="20"/>
              </w:rPr>
            </w:pPr>
            <w:ins w:id="973" w:author="Sneha Kulkarni" w:date="2018-05-18T18:54:00Z">
              <w:r w:rsidRPr="00873FB3">
                <w:rPr>
                  <w:rFonts w:cs="Calibri"/>
                  <w:color w:val="000000"/>
                  <w:sz w:val="20"/>
                  <w:szCs w:val="20"/>
                </w:rPr>
                <w:t>Kazakhstan</w:t>
              </w:r>
            </w:ins>
          </w:p>
        </w:tc>
        <w:tc>
          <w:tcPr>
            <w:tcW w:w="1485" w:type="pct"/>
            <w:gridSpan w:val="2"/>
            <w:tcBorders>
              <w:top w:val="nil"/>
              <w:left w:val="nil"/>
              <w:bottom w:val="single" w:sz="8" w:space="0" w:color="AD1828"/>
              <w:right w:val="single" w:sz="8" w:space="0" w:color="AD1828"/>
            </w:tcBorders>
            <w:shd w:val="clear" w:color="auto" w:fill="auto"/>
            <w:vAlign w:val="center"/>
          </w:tcPr>
          <w:p w14:paraId="3A53AD57" w14:textId="77777777" w:rsidR="00BC2F57" w:rsidRPr="00873FB3" w:rsidRDefault="00BC2F57" w:rsidP="00D32707">
            <w:pPr>
              <w:snapToGrid w:val="0"/>
              <w:spacing w:before="60" w:after="60" w:line="240" w:lineRule="auto"/>
              <w:ind w:leftChars="0" w:left="0" w:right="0"/>
              <w:rPr>
                <w:ins w:id="974" w:author="Sneha Kulkarni" w:date="2018-05-18T18:54:00Z"/>
                <w:rFonts w:cs="Calibri"/>
                <w:color w:val="000000"/>
                <w:sz w:val="20"/>
                <w:szCs w:val="20"/>
              </w:rPr>
            </w:pPr>
            <w:ins w:id="975" w:author="Sneha Kulkarni" w:date="2018-05-18T18:54:00Z">
              <w:r w:rsidRPr="00873FB3">
                <w:rPr>
                  <w:rFonts w:cs="Calibri"/>
                  <w:color w:val="000000"/>
                  <w:sz w:val="20"/>
                  <w:szCs w:val="20"/>
                </w:rPr>
                <w:t>HAZOP</w:t>
              </w:r>
            </w:ins>
          </w:p>
          <w:p w14:paraId="372DBEFE" w14:textId="77777777" w:rsidR="00BC2F57" w:rsidRPr="00873FB3" w:rsidRDefault="00BC2F57" w:rsidP="00D32707">
            <w:pPr>
              <w:snapToGrid w:val="0"/>
              <w:spacing w:before="60" w:after="60" w:line="240" w:lineRule="auto"/>
              <w:ind w:leftChars="0" w:left="0" w:right="0"/>
              <w:rPr>
                <w:ins w:id="976" w:author="Sneha Kulkarni" w:date="2018-05-18T18:54:00Z"/>
                <w:rFonts w:cs="Calibri"/>
                <w:color w:val="000000"/>
                <w:sz w:val="20"/>
                <w:szCs w:val="20"/>
              </w:rPr>
            </w:pPr>
            <w:ins w:id="977" w:author="Sneha Kulkarni" w:date="2018-05-18T18:54:00Z">
              <w:r w:rsidRPr="00873FB3">
                <w:rPr>
                  <w:rFonts w:cs="Calibri"/>
                  <w:color w:val="000000"/>
                  <w:sz w:val="20"/>
                  <w:szCs w:val="20"/>
                </w:rPr>
                <w:t>Units Studied: Saturated /Unsaturated LPG</w:t>
              </w:r>
            </w:ins>
          </w:p>
          <w:p w14:paraId="7104EEB0" w14:textId="77777777" w:rsidR="00BC2F57" w:rsidRPr="00873FB3" w:rsidRDefault="00BC2F57" w:rsidP="00D32707">
            <w:pPr>
              <w:snapToGrid w:val="0"/>
              <w:spacing w:before="60" w:after="60" w:line="240" w:lineRule="auto"/>
              <w:ind w:leftChars="0" w:left="0" w:right="0"/>
              <w:rPr>
                <w:ins w:id="978" w:author="Sneha Kulkarni" w:date="2018-05-18T18:54:00Z"/>
                <w:rFonts w:cs="Calibri"/>
                <w:color w:val="000000"/>
                <w:sz w:val="20"/>
                <w:szCs w:val="20"/>
              </w:rPr>
            </w:pPr>
            <w:ins w:id="979" w:author="Sneha Kulkarni" w:date="2018-05-18T18:54:00Z">
              <w:r w:rsidRPr="00873FB3">
                <w:rPr>
                  <w:rFonts w:cs="Calibri"/>
                  <w:color w:val="000000"/>
                  <w:sz w:val="20"/>
                  <w:szCs w:val="20"/>
                </w:rPr>
                <w:t>Sweetening, RFCC, CGOHT, MTBE, C3/C4</w:t>
              </w:r>
            </w:ins>
          </w:p>
          <w:p w14:paraId="70AF2260" w14:textId="6545BCAA" w:rsidR="00BC2F57" w:rsidRDefault="00BC2F57" w:rsidP="003A7414">
            <w:pPr>
              <w:snapToGrid w:val="0"/>
              <w:spacing w:before="60" w:after="60" w:line="240" w:lineRule="auto"/>
              <w:ind w:leftChars="0" w:left="0" w:right="0"/>
              <w:rPr>
                <w:ins w:id="980" w:author="Sneha Kulkarni" w:date="2018-05-18T18:54:00Z"/>
                <w:rFonts w:cs="Calibri"/>
                <w:color w:val="000000"/>
                <w:sz w:val="20"/>
                <w:szCs w:val="20"/>
              </w:rPr>
            </w:pPr>
            <w:ins w:id="981" w:author="Sneha Kulkarni" w:date="2018-05-18T18:54:00Z">
              <w:r w:rsidRPr="00873FB3">
                <w:rPr>
                  <w:rFonts w:cs="Calibri"/>
                  <w:color w:val="000000"/>
                  <w:sz w:val="20"/>
                  <w:szCs w:val="20"/>
                </w:rPr>
                <w:t xml:space="preserve">Splitter, </w:t>
              </w:r>
              <w:r w:rsidRPr="00FA7991">
                <w:rPr>
                  <w:rFonts w:cs="Calibri"/>
                  <w:b/>
                  <w:color w:val="000000"/>
                  <w:sz w:val="20"/>
                  <w:szCs w:val="20"/>
                </w:rPr>
                <w:t>ARU, SWS,</w:t>
              </w:r>
              <w:r w:rsidRPr="00873FB3">
                <w:rPr>
                  <w:rFonts w:cs="Calibri"/>
                  <w:color w:val="000000"/>
                  <w:sz w:val="20"/>
                  <w:szCs w:val="20"/>
                </w:rPr>
                <w:t xml:space="preserve"> SRU and TGTU</w:t>
              </w:r>
            </w:ins>
          </w:p>
        </w:tc>
      </w:tr>
      <w:tr w:rsidR="007E5796" w:rsidRPr="00CE3165" w14:paraId="39E437CF" w14:textId="77777777" w:rsidTr="006C0C76">
        <w:trPr>
          <w:cantSplit/>
          <w:trHeight w:val="525"/>
          <w:ins w:id="982" w:author="Vincentius Mario PURNAMA" w:date="2020-08-25T21:51: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471A65B2" w14:textId="3BD00F30" w:rsidR="007E5796" w:rsidRPr="00873FB3" w:rsidRDefault="007E5796" w:rsidP="00D32707">
            <w:pPr>
              <w:snapToGrid w:val="0"/>
              <w:spacing w:before="60" w:after="60" w:line="240" w:lineRule="auto"/>
              <w:ind w:leftChars="0" w:left="0" w:right="0"/>
              <w:rPr>
                <w:ins w:id="983" w:author="Vincentius Mario PURNAMA" w:date="2020-08-25T21:51:00Z"/>
                <w:rFonts w:cs="Calibri"/>
                <w:color w:val="000000"/>
                <w:sz w:val="20"/>
                <w:szCs w:val="20"/>
              </w:rPr>
            </w:pPr>
            <w:ins w:id="984" w:author="Vincentius Mario PURNAMA" w:date="2020-08-25T21:51:00Z">
              <w:r>
                <w:rPr>
                  <w:rFonts w:cs="Calibri"/>
                  <w:color w:val="000000"/>
                  <w:sz w:val="20"/>
                  <w:szCs w:val="20"/>
                </w:rPr>
                <w:t>Clean Fuel Project (CFP)</w:t>
              </w:r>
            </w:ins>
          </w:p>
        </w:tc>
        <w:tc>
          <w:tcPr>
            <w:tcW w:w="940" w:type="pct"/>
            <w:tcBorders>
              <w:top w:val="nil"/>
              <w:left w:val="nil"/>
              <w:bottom w:val="single" w:sz="8" w:space="0" w:color="AD1828"/>
              <w:right w:val="single" w:sz="8" w:space="0" w:color="AD1828"/>
            </w:tcBorders>
            <w:shd w:val="clear" w:color="auto" w:fill="auto"/>
            <w:vAlign w:val="center"/>
          </w:tcPr>
          <w:p w14:paraId="5ABC3EC5" w14:textId="6740B8AC" w:rsidR="007E5796" w:rsidRPr="00873FB3" w:rsidRDefault="007E5796" w:rsidP="003A7414">
            <w:pPr>
              <w:snapToGrid w:val="0"/>
              <w:spacing w:before="60" w:after="60" w:line="240" w:lineRule="auto"/>
              <w:ind w:leftChars="0" w:left="0" w:right="0"/>
              <w:rPr>
                <w:ins w:id="985" w:author="Vincentius Mario PURNAMA" w:date="2020-08-25T21:51:00Z"/>
                <w:rFonts w:cs="Calibri"/>
                <w:color w:val="000000"/>
                <w:sz w:val="20"/>
                <w:szCs w:val="20"/>
              </w:rPr>
            </w:pPr>
            <w:ins w:id="986" w:author="Vincentius Mario PURNAMA" w:date="2020-08-25T21:52:00Z">
              <w:r>
                <w:rPr>
                  <w:rFonts w:cs="Calibri"/>
                  <w:color w:val="000000"/>
                  <w:sz w:val="20"/>
                  <w:szCs w:val="20"/>
                </w:rPr>
                <w:t>Saipem Ltd. (Saipem)</w:t>
              </w:r>
            </w:ins>
          </w:p>
        </w:tc>
        <w:tc>
          <w:tcPr>
            <w:tcW w:w="743" w:type="pct"/>
            <w:gridSpan w:val="2"/>
            <w:tcBorders>
              <w:top w:val="nil"/>
              <w:left w:val="nil"/>
              <w:bottom w:val="single" w:sz="8" w:space="0" w:color="AD1828"/>
              <w:right w:val="single" w:sz="8" w:space="0" w:color="AD1828"/>
            </w:tcBorders>
            <w:shd w:val="clear" w:color="auto" w:fill="auto"/>
            <w:vAlign w:val="center"/>
          </w:tcPr>
          <w:p w14:paraId="02C0F4FF" w14:textId="3B4474D2" w:rsidR="007E5796" w:rsidRPr="00873FB3" w:rsidRDefault="007E5796" w:rsidP="00D32707">
            <w:pPr>
              <w:snapToGrid w:val="0"/>
              <w:spacing w:before="60" w:after="60" w:line="240" w:lineRule="auto"/>
              <w:ind w:leftChars="0" w:left="0" w:right="0"/>
              <w:rPr>
                <w:ins w:id="987" w:author="Vincentius Mario PURNAMA" w:date="2020-08-25T21:51:00Z"/>
                <w:rFonts w:cs="Calibri"/>
                <w:color w:val="000000"/>
                <w:sz w:val="20"/>
                <w:szCs w:val="20"/>
              </w:rPr>
            </w:pPr>
            <w:ins w:id="988" w:author="Vincentius Mario PURNAMA" w:date="2020-08-25T21:52:00Z">
              <w:r>
                <w:rPr>
                  <w:rFonts w:cs="Calibri"/>
                  <w:color w:val="000000"/>
                  <w:sz w:val="20"/>
                  <w:szCs w:val="20"/>
                </w:rPr>
                <w:t>Thai Oil Public Company Limited (TOP)</w:t>
              </w:r>
            </w:ins>
          </w:p>
        </w:tc>
        <w:tc>
          <w:tcPr>
            <w:tcW w:w="644" w:type="pct"/>
            <w:tcBorders>
              <w:top w:val="nil"/>
              <w:left w:val="nil"/>
              <w:bottom w:val="single" w:sz="8" w:space="0" w:color="AD1828"/>
              <w:right w:val="single" w:sz="8" w:space="0" w:color="AD1828"/>
            </w:tcBorders>
            <w:shd w:val="clear" w:color="auto" w:fill="auto"/>
            <w:vAlign w:val="center"/>
          </w:tcPr>
          <w:p w14:paraId="3F837D8E" w14:textId="49625E13" w:rsidR="007E5796" w:rsidRPr="00873FB3" w:rsidRDefault="007E5796" w:rsidP="003A7414">
            <w:pPr>
              <w:snapToGrid w:val="0"/>
              <w:spacing w:before="60" w:after="60" w:line="240" w:lineRule="auto"/>
              <w:ind w:leftChars="0" w:left="0" w:right="0"/>
              <w:rPr>
                <w:ins w:id="989" w:author="Vincentius Mario PURNAMA" w:date="2020-08-25T21:51:00Z"/>
                <w:rFonts w:cs="Calibri"/>
                <w:color w:val="000000"/>
                <w:sz w:val="20"/>
                <w:szCs w:val="20"/>
              </w:rPr>
            </w:pPr>
            <w:ins w:id="990" w:author="Vincentius Mario PURNAMA" w:date="2020-08-25T21:55:00Z">
              <w:r>
                <w:rPr>
                  <w:rFonts w:cs="Calibri"/>
                  <w:color w:val="000000"/>
                  <w:sz w:val="20"/>
                  <w:szCs w:val="20"/>
                </w:rPr>
                <w:t>Thailand</w:t>
              </w:r>
            </w:ins>
          </w:p>
        </w:tc>
        <w:tc>
          <w:tcPr>
            <w:tcW w:w="1485" w:type="pct"/>
            <w:gridSpan w:val="2"/>
            <w:tcBorders>
              <w:top w:val="nil"/>
              <w:left w:val="nil"/>
              <w:bottom w:val="single" w:sz="8" w:space="0" w:color="AD1828"/>
              <w:right w:val="single" w:sz="8" w:space="0" w:color="AD1828"/>
            </w:tcBorders>
            <w:shd w:val="clear" w:color="auto" w:fill="auto"/>
            <w:vAlign w:val="center"/>
          </w:tcPr>
          <w:p w14:paraId="32747CCB" w14:textId="4F4066DB" w:rsidR="007E5796" w:rsidRPr="00873FB3" w:rsidRDefault="007E5796" w:rsidP="00D32707">
            <w:pPr>
              <w:snapToGrid w:val="0"/>
              <w:spacing w:before="60" w:after="60" w:line="240" w:lineRule="auto"/>
              <w:ind w:leftChars="0" w:left="0" w:right="0"/>
              <w:rPr>
                <w:ins w:id="991" w:author="Vincentius Mario PURNAMA" w:date="2020-08-25T21:51:00Z"/>
                <w:rFonts w:cs="Calibri"/>
                <w:color w:val="000000"/>
                <w:sz w:val="20"/>
                <w:szCs w:val="20"/>
              </w:rPr>
            </w:pPr>
            <w:ins w:id="992" w:author="Vincentius Mario PURNAMA" w:date="2020-08-25T21:53:00Z">
              <w:r>
                <w:rPr>
                  <w:rFonts w:cs="Calibri"/>
                  <w:color w:val="000000"/>
                  <w:sz w:val="20"/>
                  <w:szCs w:val="20"/>
                </w:rPr>
                <w:t>HAZOP, SIL</w:t>
              </w:r>
            </w:ins>
          </w:p>
        </w:tc>
      </w:tr>
      <w:tr w:rsidR="007E5796" w:rsidRPr="00CE3165" w14:paraId="29DA6EAA" w14:textId="77777777" w:rsidTr="006C0C76">
        <w:trPr>
          <w:cantSplit/>
          <w:trHeight w:val="525"/>
          <w:ins w:id="993" w:author="Vincentius Mario PURNAMA" w:date="2020-08-25T22:02: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43BC2447" w14:textId="3869F723" w:rsidR="007E5796" w:rsidRDefault="00CE0F32" w:rsidP="00CE0F32">
            <w:pPr>
              <w:snapToGrid w:val="0"/>
              <w:spacing w:before="60" w:after="60" w:line="240" w:lineRule="auto"/>
              <w:ind w:leftChars="0" w:left="0" w:right="0"/>
              <w:rPr>
                <w:ins w:id="994" w:author="Vincentius Mario PURNAMA" w:date="2020-08-25T22:02:00Z"/>
                <w:rFonts w:cs="Calibri"/>
                <w:color w:val="000000"/>
                <w:sz w:val="20"/>
                <w:szCs w:val="20"/>
              </w:rPr>
            </w:pPr>
            <w:ins w:id="995" w:author="Vincentius Mario PURNAMA" w:date="2020-08-25T22:05:00Z">
              <w:r>
                <w:rPr>
                  <w:rFonts w:cs="Calibri"/>
                  <w:color w:val="000000"/>
                  <w:sz w:val="20"/>
                  <w:szCs w:val="20"/>
                </w:rPr>
                <w:t>Residue Upgradation Unit and SDA Unit Project</w:t>
              </w:r>
            </w:ins>
            <w:ins w:id="996" w:author="Vincentius Mario PURNAMA" w:date="2020-08-25T22:06:00Z">
              <w:r>
                <w:rPr>
                  <w:rFonts w:cs="Calibri"/>
                  <w:color w:val="000000"/>
                  <w:sz w:val="20"/>
                  <w:szCs w:val="20"/>
                </w:rPr>
                <w:t xml:space="preserve"> - </w:t>
              </w:r>
            </w:ins>
            <w:proofErr w:type="spellStart"/>
            <w:ins w:id="997" w:author="Vincentius Mario PURNAMA" w:date="2020-08-25T22:07:00Z">
              <w:r w:rsidRPr="00CE0F32">
                <w:rPr>
                  <w:rFonts w:cs="Calibri"/>
                  <w:color w:val="000000"/>
                  <w:sz w:val="20"/>
                  <w:szCs w:val="20"/>
                </w:rPr>
                <w:t>Visakh</w:t>
              </w:r>
              <w:proofErr w:type="spellEnd"/>
              <w:r w:rsidRPr="00CE0F32">
                <w:rPr>
                  <w:rFonts w:cs="Calibri"/>
                  <w:color w:val="000000"/>
                  <w:sz w:val="20"/>
                  <w:szCs w:val="20"/>
                </w:rPr>
                <w:t xml:space="preserve"> Refinery Modernization Project (VRMP)</w:t>
              </w:r>
            </w:ins>
          </w:p>
        </w:tc>
        <w:tc>
          <w:tcPr>
            <w:tcW w:w="940" w:type="pct"/>
            <w:tcBorders>
              <w:top w:val="nil"/>
              <w:left w:val="nil"/>
              <w:bottom w:val="single" w:sz="8" w:space="0" w:color="AD1828"/>
              <w:right w:val="single" w:sz="8" w:space="0" w:color="AD1828"/>
            </w:tcBorders>
            <w:shd w:val="clear" w:color="auto" w:fill="auto"/>
            <w:vAlign w:val="center"/>
          </w:tcPr>
          <w:p w14:paraId="23C89B86" w14:textId="41D5F1F1" w:rsidR="007E5796" w:rsidRDefault="007E5796" w:rsidP="003A7414">
            <w:pPr>
              <w:snapToGrid w:val="0"/>
              <w:spacing w:before="60" w:after="60" w:line="240" w:lineRule="auto"/>
              <w:ind w:leftChars="0" w:left="0" w:right="0"/>
              <w:rPr>
                <w:ins w:id="998" w:author="Vincentius Mario PURNAMA" w:date="2020-08-25T22:02:00Z"/>
                <w:rFonts w:cs="Calibri"/>
                <w:color w:val="000000"/>
                <w:sz w:val="20"/>
                <w:szCs w:val="20"/>
              </w:rPr>
            </w:pPr>
            <w:ins w:id="999" w:author="Vincentius Mario PURNAMA" w:date="2020-08-25T22:02:00Z">
              <w:r>
                <w:rPr>
                  <w:rFonts w:cs="Calibri"/>
                  <w:color w:val="000000"/>
                  <w:sz w:val="20"/>
                  <w:szCs w:val="20"/>
                </w:rPr>
                <w:t>L&amp;T Hydrocarbon Engineering Limited</w:t>
              </w:r>
            </w:ins>
          </w:p>
        </w:tc>
        <w:tc>
          <w:tcPr>
            <w:tcW w:w="743" w:type="pct"/>
            <w:gridSpan w:val="2"/>
            <w:tcBorders>
              <w:top w:val="nil"/>
              <w:left w:val="nil"/>
              <w:bottom w:val="single" w:sz="8" w:space="0" w:color="AD1828"/>
              <w:right w:val="single" w:sz="8" w:space="0" w:color="AD1828"/>
            </w:tcBorders>
            <w:shd w:val="clear" w:color="auto" w:fill="auto"/>
            <w:vAlign w:val="center"/>
          </w:tcPr>
          <w:p w14:paraId="62033473" w14:textId="4AF5147B" w:rsidR="007E5796" w:rsidRDefault="00CE0F32" w:rsidP="00D32707">
            <w:pPr>
              <w:snapToGrid w:val="0"/>
              <w:spacing w:before="60" w:after="60" w:line="240" w:lineRule="auto"/>
              <w:ind w:leftChars="0" w:left="0" w:right="0"/>
              <w:rPr>
                <w:ins w:id="1000" w:author="Vincentius Mario PURNAMA" w:date="2020-08-25T22:02:00Z"/>
                <w:rFonts w:cs="Calibri"/>
                <w:color w:val="000000"/>
                <w:sz w:val="20"/>
                <w:szCs w:val="20"/>
              </w:rPr>
            </w:pPr>
            <w:ins w:id="1001" w:author="Vincentius Mario PURNAMA" w:date="2020-08-25T22:07:00Z">
              <w:r>
                <w:rPr>
                  <w:rFonts w:cs="Calibri"/>
                  <w:color w:val="000000"/>
                  <w:sz w:val="20"/>
                  <w:szCs w:val="20"/>
                </w:rPr>
                <w:t>Hindustan Petroleu</w:t>
              </w:r>
            </w:ins>
            <w:ins w:id="1002" w:author="Vincentius Mario PURNAMA" w:date="2020-08-25T22:08:00Z">
              <w:r>
                <w:rPr>
                  <w:rFonts w:cs="Calibri"/>
                  <w:color w:val="000000"/>
                  <w:sz w:val="20"/>
                  <w:szCs w:val="20"/>
                </w:rPr>
                <w:t>m Corporation Limited (HPCL)</w:t>
              </w:r>
            </w:ins>
          </w:p>
        </w:tc>
        <w:tc>
          <w:tcPr>
            <w:tcW w:w="644" w:type="pct"/>
            <w:tcBorders>
              <w:top w:val="nil"/>
              <w:left w:val="nil"/>
              <w:bottom w:val="single" w:sz="8" w:space="0" w:color="AD1828"/>
              <w:right w:val="single" w:sz="8" w:space="0" w:color="AD1828"/>
            </w:tcBorders>
            <w:shd w:val="clear" w:color="auto" w:fill="auto"/>
            <w:vAlign w:val="center"/>
          </w:tcPr>
          <w:p w14:paraId="300018A3" w14:textId="22D8F1E7" w:rsidR="007E5796" w:rsidRDefault="00CE0F32" w:rsidP="003A7414">
            <w:pPr>
              <w:snapToGrid w:val="0"/>
              <w:spacing w:before="60" w:after="60" w:line="240" w:lineRule="auto"/>
              <w:ind w:leftChars="0" w:left="0" w:right="0"/>
              <w:rPr>
                <w:ins w:id="1003" w:author="Vincentius Mario PURNAMA" w:date="2020-08-25T22:02:00Z"/>
                <w:rFonts w:cs="Calibri"/>
                <w:color w:val="000000"/>
                <w:sz w:val="20"/>
                <w:szCs w:val="20"/>
              </w:rPr>
            </w:pPr>
            <w:ins w:id="1004" w:author="Vincentius Mario PURNAMA" w:date="2020-08-25T22:07:00Z">
              <w:r>
                <w:rPr>
                  <w:rFonts w:cs="Calibri"/>
                  <w:color w:val="000000"/>
                  <w:sz w:val="20"/>
                  <w:szCs w:val="20"/>
                </w:rPr>
                <w:t>India</w:t>
              </w:r>
            </w:ins>
          </w:p>
        </w:tc>
        <w:tc>
          <w:tcPr>
            <w:tcW w:w="1485" w:type="pct"/>
            <w:gridSpan w:val="2"/>
            <w:tcBorders>
              <w:top w:val="nil"/>
              <w:left w:val="nil"/>
              <w:bottom w:val="single" w:sz="8" w:space="0" w:color="AD1828"/>
              <w:right w:val="single" w:sz="8" w:space="0" w:color="AD1828"/>
            </w:tcBorders>
            <w:shd w:val="clear" w:color="auto" w:fill="auto"/>
            <w:vAlign w:val="center"/>
          </w:tcPr>
          <w:p w14:paraId="0EBDFE88" w14:textId="2E7FFC39" w:rsidR="007E5796" w:rsidRDefault="00CE0F32" w:rsidP="00D32707">
            <w:pPr>
              <w:snapToGrid w:val="0"/>
              <w:spacing w:before="60" w:after="60" w:line="240" w:lineRule="auto"/>
              <w:ind w:leftChars="0" w:left="0" w:right="0"/>
              <w:rPr>
                <w:ins w:id="1005" w:author="Vincentius Mario PURNAMA" w:date="2020-08-25T22:02:00Z"/>
                <w:rFonts w:cs="Calibri"/>
                <w:color w:val="000000"/>
                <w:sz w:val="20"/>
                <w:szCs w:val="20"/>
              </w:rPr>
            </w:pPr>
            <w:ins w:id="1006" w:author="Vincentius Mario PURNAMA" w:date="2020-08-25T22:08:00Z">
              <w:r>
                <w:rPr>
                  <w:rFonts w:cs="Calibri"/>
                  <w:color w:val="000000"/>
                  <w:sz w:val="20"/>
                  <w:szCs w:val="20"/>
                </w:rPr>
                <w:t>HAZOP, SIL</w:t>
              </w:r>
            </w:ins>
          </w:p>
        </w:tc>
      </w:tr>
      <w:tr w:rsidR="00CE0F32" w:rsidRPr="00CE3165" w14:paraId="0E369211" w14:textId="77777777" w:rsidTr="006C0C76">
        <w:trPr>
          <w:cantSplit/>
          <w:trHeight w:val="525"/>
          <w:ins w:id="1007" w:author="Vincentius Mario PURNAMA" w:date="2020-08-25T22:21: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1C4604CE" w14:textId="77DF6B43" w:rsidR="00CE0F32" w:rsidRDefault="00CE0F32" w:rsidP="00CE0F32">
            <w:pPr>
              <w:snapToGrid w:val="0"/>
              <w:spacing w:before="60" w:after="60" w:line="240" w:lineRule="auto"/>
              <w:ind w:leftChars="0" w:left="0" w:right="0"/>
              <w:rPr>
                <w:ins w:id="1008" w:author="Vincentius Mario PURNAMA" w:date="2020-08-25T22:21:00Z"/>
                <w:rFonts w:cs="Calibri"/>
                <w:color w:val="000000"/>
                <w:sz w:val="20"/>
                <w:szCs w:val="20"/>
              </w:rPr>
            </w:pPr>
            <w:ins w:id="1009" w:author="Vincentius Mario PURNAMA" w:date="2020-08-25T22:21:00Z">
              <w:r w:rsidRPr="00CE0F32">
                <w:rPr>
                  <w:rFonts w:cs="Calibri"/>
                  <w:color w:val="000000"/>
                  <w:sz w:val="20"/>
                  <w:szCs w:val="20"/>
                </w:rPr>
                <w:t>Shell Philippines Exploration B.V. Project-SIL</w:t>
              </w:r>
            </w:ins>
          </w:p>
        </w:tc>
        <w:tc>
          <w:tcPr>
            <w:tcW w:w="940" w:type="pct"/>
            <w:tcBorders>
              <w:top w:val="nil"/>
              <w:left w:val="nil"/>
              <w:bottom w:val="single" w:sz="8" w:space="0" w:color="AD1828"/>
              <w:right w:val="single" w:sz="8" w:space="0" w:color="AD1828"/>
            </w:tcBorders>
            <w:shd w:val="clear" w:color="auto" w:fill="auto"/>
            <w:vAlign w:val="center"/>
          </w:tcPr>
          <w:p w14:paraId="45330D6E" w14:textId="18E38DAA" w:rsidR="00CE0F32" w:rsidRDefault="00CE0F32" w:rsidP="003A7414">
            <w:pPr>
              <w:snapToGrid w:val="0"/>
              <w:spacing w:before="60" w:after="60" w:line="240" w:lineRule="auto"/>
              <w:ind w:leftChars="0" w:left="0" w:right="0"/>
              <w:rPr>
                <w:ins w:id="1010" w:author="Vincentius Mario PURNAMA" w:date="2020-08-25T22:21:00Z"/>
                <w:rFonts w:cs="Calibri"/>
                <w:color w:val="000000"/>
                <w:sz w:val="20"/>
                <w:szCs w:val="20"/>
              </w:rPr>
            </w:pPr>
            <w:ins w:id="1011" w:author="Vincentius Mario PURNAMA" w:date="2020-08-25T22:21:00Z">
              <w:r w:rsidRPr="00CE0F32">
                <w:rPr>
                  <w:rFonts w:cs="Calibri"/>
                  <w:color w:val="000000"/>
                  <w:sz w:val="20"/>
                  <w:szCs w:val="20"/>
                </w:rPr>
                <w:t>Shell Philippines Exploration B.V. (SPEX)</w:t>
              </w:r>
            </w:ins>
          </w:p>
        </w:tc>
        <w:tc>
          <w:tcPr>
            <w:tcW w:w="743" w:type="pct"/>
            <w:gridSpan w:val="2"/>
            <w:tcBorders>
              <w:top w:val="nil"/>
              <w:left w:val="nil"/>
              <w:bottom w:val="single" w:sz="8" w:space="0" w:color="AD1828"/>
              <w:right w:val="single" w:sz="8" w:space="0" w:color="AD1828"/>
            </w:tcBorders>
            <w:shd w:val="clear" w:color="auto" w:fill="auto"/>
            <w:vAlign w:val="center"/>
          </w:tcPr>
          <w:p w14:paraId="52971073" w14:textId="291CD94F" w:rsidR="00CE0F32" w:rsidRDefault="00CE0F32" w:rsidP="00D32707">
            <w:pPr>
              <w:snapToGrid w:val="0"/>
              <w:spacing w:before="60" w:after="60" w:line="240" w:lineRule="auto"/>
              <w:ind w:leftChars="0" w:left="0" w:right="0"/>
              <w:rPr>
                <w:ins w:id="1012" w:author="Vincentius Mario PURNAMA" w:date="2020-08-25T22:21:00Z"/>
                <w:rFonts w:cs="Calibri"/>
                <w:color w:val="000000"/>
                <w:sz w:val="20"/>
                <w:szCs w:val="20"/>
              </w:rPr>
            </w:pPr>
            <w:ins w:id="1013" w:author="Vincentius Mario PURNAMA" w:date="2020-08-25T22:21:00Z">
              <w:r w:rsidRPr="00CE0F32">
                <w:rPr>
                  <w:rFonts w:cs="Calibri"/>
                  <w:color w:val="000000"/>
                  <w:sz w:val="20"/>
                  <w:szCs w:val="20"/>
                </w:rPr>
                <w:t xml:space="preserve">Shell </w:t>
              </w:r>
              <w:bookmarkStart w:id="1014" w:name="OLE_LINK40"/>
              <w:bookmarkStart w:id="1015" w:name="OLE_LINK41"/>
              <w:r w:rsidRPr="00CE0F32">
                <w:rPr>
                  <w:rFonts w:cs="Calibri"/>
                  <w:color w:val="000000"/>
                  <w:sz w:val="20"/>
                  <w:szCs w:val="20"/>
                </w:rPr>
                <w:t>Philippines</w:t>
              </w:r>
              <w:bookmarkEnd w:id="1014"/>
              <w:bookmarkEnd w:id="1015"/>
              <w:r w:rsidRPr="00CE0F32">
                <w:rPr>
                  <w:rFonts w:cs="Calibri"/>
                  <w:color w:val="000000"/>
                  <w:sz w:val="20"/>
                  <w:szCs w:val="20"/>
                </w:rPr>
                <w:t xml:space="preserve"> Exploration B.V. (SPEX)</w:t>
              </w:r>
            </w:ins>
          </w:p>
        </w:tc>
        <w:tc>
          <w:tcPr>
            <w:tcW w:w="644" w:type="pct"/>
            <w:tcBorders>
              <w:top w:val="nil"/>
              <w:left w:val="nil"/>
              <w:bottom w:val="single" w:sz="8" w:space="0" w:color="AD1828"/>
              <w:right w:val="single" w:sz="8" w:space="0" w:color="AD1828"/>
            </w:tcBorders>
            <w:shd w:val="clear" w:color="auto" w:fill="auto"/>
            <w:vAlign w:val="center"/>
          </w:tcPr>
          <w:p w14:paraId="085EDD4E" w14:textId="409D8DE6" w:rsidR="00CE0F32" w:rsidRDefault="003B3229" w:rsidP="003A7414">
            <w:pPr>
              <w:snapToGrid w:val="0"/>
              <w:spacing w:before="60" w:after="60" w:line="240" w:lineRule="auto"/>
              <w:ind w:leftChars="0" w:left="0" w:right="0"/>
              <w:rPr>
                <w:ins w:id="1016" w:author="Vincentius Mario PURNAMA" w:date="2020-08-25T22:21:00Z"/>
                <w:rFonts w:cs="Calibri"/>
                <w:color w:val="000000"/>
                <w:sz w:val="20"/>
                <w:szCs w:val="20"/>
              </w:rPr>
            </w:pPr>
            <w:ins w:id="1017" w:author="Vincentius Mario PURNAMA" w:date="2020-08-25T22:21:00Z">
              <w:r w:rsidRPr="00CE0F32">
                <w:rPr>
                  <w:rFonts w:cs="Calibri"/>
                  <w:color w:val="000000"/>
                  <w:sz w:val="20"/>
                  <w:szCs w:val="20"/>
                </w:rPr>
                <w:t>Philippines</w:t>
              </w:r>
            </w:ins>
          </w:p>
        </w:tc>
        <w:tc>
          <w:tcPr>
            <w:tcW w:w="1485" w:type="pct"/>
            <w:gridSpan w:val="2"/>
            <w:tcBorders>
              <w:top w:val="nil"/>
              <w:left w:val="nil"/>
              <w:bottom w:val="single" w:sz="8" w:space="0" w:color="AD1828"/>
              <w:right w:val="single" w:sz="8" w:space="0" w:color="AD1828"/>
            </w:tcBorders>
            <w:shd w:val="clear" w:color="auto" w:fill="auto"/>
            <w:vAlign w:val="center"/>
          </w:tcPr>
          <w:p w14:paraId="3A5C9E6D" w14:textId="56D079F2" w:rsidR="00CE0F32" w:rsidRDefault="003B3229" w:rsidP="00D32707">
            <w:pPr>
              <w:snapToGrid w:val="0"/>
              <w:spacing w:before="60" w:after="60" w:line="240" w:lineRule="auto"/>
              <w:ind w:leftChars="0" w:left="0" w:right="0"/>
              <w:rPr>
                <w:ins w:id="1018" w:author="Vincentius Mario PURNAMA" w:date="2020-08-25T22:21:00Z"/>
                <w:rFonts w:cs="Calibri"/>
                <w:color w:val="000000"/>
                <w:sz w:val="20"/>
                <w:szCs w:val="20"/>
              </w:rPr>
            </w:pPr>
            <w:ins w:id="1019" w:author="Vincentius Mario PURNAMA" w:date="2020-08-25T22:22:00Z">
              <w:r>
                <w:rPr>
                  <w:rFonts w:cs="Calibri"/>
                  <w:color w:val="000000"/>
                  <w:sz w:val="20"/>
                  <w:szCs w:val="20"/>
                </w:rPr>
                <w:t>HAZOP, SIL Classification</w:t>
              </w:r>
            </w:ins>
          </w:p>
        </w:tc>
      </w:tr>
      <w:tr w:rsidR="003B3229" w:rsidRPr="00CE3165" w14:paraId="24F367CF" w14:textId="77777777" w:rsidTr="006C0C76">
        <w:trPr>
          <w:cantSplit/>
          <w:trHeight w:val="525"/>
          <w:ins w:id="1020" w:author="Vincentius Mario PURNAMA" w:date="2020-08-25T22:2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4B25F395" w14:textId="588F25BE" w:rsidR="003B3229" w:rsidRPr="00CE0F32" w:rsidRDefault="003B3229" w:rsidP="00CE0F32">
            <w:pPr>
              <w:snapToGrid w:val="0"/>
              <w:spacing w:before="60" w:after="60" w:line="240" w:lineRule="auto"/>
              <w:ind w:leftChars="0" w:left="0" w:right="0"/>
              <w:rPr>
                <w:ins w:id="1021" w:author="Vincentius Mario PURNAMA" w:date="2020-08-25T22:26:00Z"/>
                <w:rFonts w:cs="Calibri"/>
                <w:color w:val="000000"/>
                <w:sz w:val="20"/>
                <w:szCs w:val="20"/>
              </w:rPr>
            </w:pPr>
            <w:ins w:id="1022" w:author="Vincentius Mario PURNAMA" w:date="2020-08-25T22:27:00Z">
              <w:r w:rsidRPr="003B3229">
                <w:rPr>
                  <w:rFonts w:cs="Calibri"/>
                  <w:color w:val="000000"/>
                  <w:sz w:val="20"/>
                  <w:szCs w:val="20"/>
                </w:rPr>
                <w:t>Technip-SPRC - Phase 2B/3 and Phase 3 Project (EPC)-PHA/SOA Study</w:t>
              </w:r>
            </w:ins>
          </w:p>
        </w:tc>
        <w:tc>
          <w:tcPr>
            <w:tcW w:w="940" w:type="pct"/>
            <w:tcBorders>
              <w:top w:val="nil"/>
              <w:left w:val="nil"/>
              <w:bottom w:val="single" w:sz="8" w:space="0" w:color="AD1828"/>
              <w:right w:val="single" w:sz="8" w:space="0" w:color="AD1828"/>
            </w:tcBorders>
            <w:shd w:val="clear" w:color="auto" w:fill="auto"/>
            <w:vAlign w:val="center"/>
          </w:tcPr>
          <w:p w14:paraId="09FE684F" w14:textId="5962EA84" w:rsidR="003B3229" w:rsidRPr="00CE0F32" w:rsidRDefault="003B3229" w:rsidP="003A7414">
            <w:pPr>
              <w:snapToGrid w:val="0"/>
              <w:spacing w:before="60" w:after="60" w:line="240" w:lineRule="auto"/>
              <w:ind w:leftChars="0" w:left="0" w:right="0"/>
              <w:rPr>
                <w:ins w:id="1023" w:author="Vincentius Mario PURNAMA" w:date="2020-08-25T22:26:00Z"/>
                <w:rFonts w:cs="Calibri"/>
                <w:color w:val="000000"/>
                <w:sz w:val="20"/>
                <w:szCs w:val="20"/>
              </w:rPr>
            </w:pPr>
            <w:ins w:id="1024" w:author="Vincentius Mario PURNAMA" w:date="2020-08-25T22:27:00Z">
              <w:r w:rsidRPr="003B3229">
                <w:rPr>
                  <w:rFonts w:cs="Calibri"/>
                  <w:color w:val="000000"/>
                  <w:sz w:val="20"/>
                  <w:szCs w:val="20"/>
                </w:rPr>
                <w:t>Technip Engineering (Thailand) Ltd.</w:t>
              </w:r>
            </w:ins>
          </w:p>
        </w:tc>
        <w:tc>
          <w:tcPr>
            <w:tcW w:w="743" w:type="pct"/>
            <w:gridSpan w:val="2"/>
            <w:tcBorders>
              <w:top w:val="nil"/>
              <w:left w:val="nil"/>
              <w:bottom w:val="single" w:sz="8" w:space="0" w:color="AD1828"/>
              <w:right w:val="single" w:sz="8" w:space="0" w:color="AD1828"/>
            </w:tcBorders>
            <w:shd w:val="clear" w:color="auto" w:fill="auto"/>
            <w:vAlign w:val="center"/>
          </w:tcPr>
          <w:p w14:paraId="7FF4559E" w14:textId="48B6ADC5" w:rsidR="003B3229" w:rsidRPr="00CE0F32" w:rsidRDefault="003B3229" w:rsidP="00D32707">
            <w:pPr>
              <w:snapToGrid w:val="0"/>
              <w:spacing w:before="60" w:after="60" w:line="240" w:lineRule="auto"/>
              <w:ind w:leftChars="0" w:left="0" w:right="0"/>
              <w:rPr>
                <w:ins w:id="1025" w:author="Vincentius Mario PURNAMA" w:date="2020-08-25T22:26:00Z"/>
                <w:rFonts w:cs="Calibri"/>
                <w:color w:val="000000"/>
                <w:sz w:val="20"/>
                <w:szCs w:val="20"/>
              </w:rPr>
            </w:pPr>
            <w:ins w:id="1026" w:author="Vincentius Mario PURNAMA" w:date="2020-08-25T22:27:00Z">
              <w:r w:rsidRPr="003B3229">
                <w:rPr>
                  <w:rFonts w:cs="Calibri"/>
                  <w:color w:val="000000"/>
                  <w:sz w:val="20"/>
                  <w:szCs w:val="20"/>
                </w:rPr>
                <w:t>Star Petroleum Refining Co., Ltd (SPRC)</w:t>
              </w:r>
            </w:ins>
          </w:p>
        </w:tc>
        <w:tc>
          <w:tcPr>
            <w:tcW w:w="644" w:type="pct"/>
            <w:tcBorders>
              <w:top w:val="nil"/>
              <w:left w:val="nil"/>
              <w:bottom w:val="single" w:sz="8" w:space="0" w:color="AD1828"/>
              <w:right w:val="single" w:sz="8" w:space="0" w:color="AD1828"/>
            </w:tcBorders>
            <w:shd w:val="clear" w:color="auto" w:fill="auto"/>
            <w:vAlign w:val="center"/>
          </w:tcPr>
          <w:p w14:paraId="5B859412" w14:textId="78A036FA" w:rsidR="003B3229" w:rsidRPr="00CE0F32" w:rsidRDefault="003B3229" w:rsidP="003A7414">
            <w:pPr>
              <w:snapToGrid w:val="0"/>
              <w:spacing w:before="60" w:after="60" w:line="240" w:lineRule="auto"/>
              <w:ind w:leftChars="0" w:left="0" w:right="0"/>
              <w:rPr>
                <w:ins w:id="1027" w:author="Vincentius Mario PURNAMA" w:date="2020-08-25T22:26:00Z"/>
                <w:rFonts w:cs="Calibri"/>
                <w:color w:val="000000"/>
                <w:sz w:val="20"/>
                <w:szCs w:val="20"/>
              </w:rPr>
            </w:pPr>
            <w:ins w:id="1028" w:author="Vincentius Mario PURNAMA" w:date="2020-08-25T22:27:00Z">
              <w:r w:rsidRPr="003B3229">
                <w:rPr>
                  <w:rFonts w:cs="Calibri"/>
                  <w:color w:val="000000"/>
                  <w:sz w:val="20"/>
                  <w:szCs w:val="20"/>
                </w:rPr>
                <w:t>Thailand</w:t>
              </w:r>
            </w:ins>
          </w:p>
        </w:tc>
        <w:tc>
          <w:tcPr>
            <w:tcW w:w="1485" w:type="pct"/>
            <w:gridSpan w:val="2"/>
            <w:tcBorders>
              <w:top w:val="nil"/>
              <w:left w:val="nil"/>
              <w:bottom w:val="single" w:sz="8" w:space="0" w:color="AD1828"/>
              <w:right w:val="single" w:sz="8" w:space="0" w:color="AD1828"/>
            </w:tcBorders>
            <w:shd w:val="clear" w:color="auto" w:fill="auto"/>
            <w:vAlign w:val="center"/>
          </w:tcPr>
          <w:p w14:paraId="2E8E522E" w14:textId="3D1FEBA2" w:rsidR="00E11165" w:rsidRDefault="003B3229" w:rsidP="00D32707">
            <w:pPr>
              <w:snapToGrid w:val="0"/>
              <w:spacing w:before="60" w:after="60" w:line="240" w:lineRule="auto"/>
              <w:ind w:leftChars="0" w:left="0" w:right="0"/>
              <w:rPr>
                <w:ins w:id="1029" w:author="Vincentius Mario PURNAMA" w:date="2020-08-25T22:26:00Z"/>
                <w:rFonts w:cs="Calibri"/>
                <w:color w:val="000000"/>
                <w:sz w:val="20"/>
                <w:szCs w:val="20"/>
              </w:rPr>
            </w:pPr>
            <w:ins w:id="1030" w:author="Vincentius Mario PURNAMA" w:date="2020-08-25T22:27:00Z">
              <w:r>
                <w:rPr>
                  <w:rFonts w:cs="Calibri"/>
                  <w:color w:val="000000"/>
                  <w:sz w:val="20"/>
                  <w:szCs w:val="20"/>
                </w:rPr>
                <w:t>HAZO</w:t>
              </w:r>
            </w:ins>
            <w:ins w:id="1031" w:author="Vincentius Mario PURNAMA" w:date="2020-08-25T22:30:00Z">
              <w:r w:rsidR="00E11165">
                <w:rPr>
                  <w:rFonts w:cs="Calibri"/>
                  <w:color w:val="000000"/>
                  <w:sz w:val="20"/>
                  <w:szCs w:val="20"/>
                </w:rPr>
                <w:t>P</w:t>
              </w:r>
            </w:ins>
          </w:p>
        </w:tc>
      </w:tr>
      <w:tr w:rsidR="00E11165" w:rsidRPr="00CE3165" w14:paraId="77F6FDC6" w14:textId="77777777" w:rsidTr="006C0C76">
        <w:trPr>
          <w:cantSplit/>
          <w:trHeight w:val="525"/>
          <w:ins w:id="1032" w:author="Vincentius Mario PURNAMA" w:date="2020-08-25T22:34: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5B67C55F" w14:textId="07F8B8FC" w:rsidR="00E11165" w:rsidRPr="00E11165" w:rsidRDefault="00E11165" w:rsidP="00CE0F32">
            <w:pPr>
              <w:snapToGrid w:val="0"/>
              <w:spacing w:before="60" w:after="60" w:line="240" w:lineRule="auto"/>
              <w:ind w:leftChars="0" w:left="0" w:right="0"/>
              <w:rPr>
                <w:ins w:id="1033" w:author="Vincentius Mario PURNAMA" w:date="2020-08-25T22:34:00Z"/>
                <w:rFonts w:cs="Calibri"/>
                <w:color w:val="000000"/>
                <w:sz w:val="20"/>
                <w:szCs w:val="20"/>
                <w:lang w:val="en-US"/>
              </w:rPr>
            </w:pPr>
            <w:ins w:id="1034" w:author="Vincentius Mario PURNAMA" w:date="2020-08-25T22:34:00Z">
              <w:r w:rsidRPr="00E11165">
                <w:rPr>
                  <w:rFonts w:cs="Calibri"/>
                  <w:color w:val="000000"/>
                  <w:sz w:val="20"/>
                  <w:szCs w:val="20"/>
                  <w:lang w:val="en-US"/>
                </w:rPr>
                <w:t>KT-Petro Rabigh CFP &amp; SRU project</w:t>
              </w:r>
            </w:ins>
          </w:p>
        </w:tc>
        <w:tc>
          <w:tcPr>
            <w:tcW w:w="940" w:type="pct"/>
            <w:tcBorders>
              <w:top w:val="nil"/>
              <w:left w:val="nil"/>
              <w:bottom w:val="single" w:sz="8" w:space="0" w:color="AD1828"/>
              <w:right w:val="single" w:sz="8" w:space="0" w:color="AD1828"/>
            </w:tcBorders>
            <w:shd w:val="clear" w:color="auto" w:fill="auto"/>
            <w:vAlign w:val="center"/>
          </w:tcPr>
          <w:p w14:paraId="370BBF07" w14:textId="3194912A" w:rsidR="00E11165" w:rsidRPr="003B3229" w:rsidRDefault="00B87B8C" w:rsidP="003A7414">
            <w:pPr>
              <w:snapToGrid w:val="0"/>
              <w:spacing w:before="60" w:after="60" w:line="240" w:lineRule="auto"/>
              <w:ind w:leftChars="0" w:left="0" w:right="0"/>
              <w:rPr>
                <w:ins w:id="1035" w:author="Vincentius Mario PURNAMA" w:date="2020-08-25T22:34:00Z"/>
                <w:rFonts w:cs="Calibri"/>
                <w:color w:val="000000"/>
                <w:sz w:val="20"/>
                <w:szCs w:val="20"/>
              </w:rPr>
            </w:pPr>
            <w:ins w:id="1036" w:author="Vincentius Mario PURNAMA" w:date="2020-08-25T22:34:00Z">
              <w:r>
                <w:rPr>
                  <w:rFonts w:cs="Calibri"/>
                  <w:color w:val="000000"/>
                  <w:sz w:val="20"/>
                  <w:szCs w:val="20"/>
                </w:rPr>
                <w:t xml:space="preserve">KT </w:t>
              </w:r>
            </w:ins>
            <w:ins w:id="1037" w:author="Vincentius Mario PURNAMA" w:date="2020-08-25T22:35:00Z">
              <w:r>
                <w:rPr>
                  <w:rFonts w:cs="Calibri"/>
                  <w:color w:val="000000"/>
                  <w:sz w:val="20"/>
                  <w:szCs w:val="20"/>
                </w:rPr>
                <w:t>–</w:t>
              </w:r>
            </w:ins>
            <w:ins w:id="1038" w:author="Vincentius Mario PURNAMA" w:date="2020-08-25T22:34:00Z">
              <w:r>
                <w:rPr>
                  <w:rFonts w:cs="Calibri"/>
                  <w:color w:val="000000"/>
                  <w:sz w:val="20"/>
                  <w:szCs w:val="20"/>
                </w:rPr>
                <w:t xml:space="preserve"> </w:t>
              </w:r>
            </w:ins>
            <w:ins w:id="1039" w:author="Vincentius Mario PURNAMA" w:date="2020-08-25T22:35:00Z">
              <w:r>
                <w:rPr>
                  <w:rFonts w:cs="Calibri"/>
                  <w:color w:val="000000"/>
                  <w:sz w:val="20"/>
                  <w:szCs w:val="20"/>
                </w:rPr>
                <w:t>Kinetics Technology</w:t>
              </w:r>
            </w:ins>
          </w:p>
        </w:tc>
        <w:tc>
          <w:tcPr>
            <w:tcW w:w="743" w:type="pct"/>
            <w:gridSpan w:val="2"/>
            <w:tcBorders>
              <w:top w:val="nil"/>
              <w:left w:val="nil"/>
              <w:bottom w:val="single" w:sz="8" w:space="0" w:color="AD1828"/>
              <w:right w:val="single" w:sz="8" w:space="0" w:color="AD1828"/>
            </w:tcBorders>
            <w:shd w:val="clear" w:color="auto" w:fill="auto"/>
            <w:vAlign w:val="center"/>
          </w:tcPr>
          <w:p w14:paraId="58AC5080" w14:textId="60E3FF0D" w:rsidR="00E11165" w:rsidRPr="003B3229" w:rsidRDefault="00B87B8C" w:rsidP="00D32707">
            <w:pPr>
              <w:snapToGrid w:val="0"/>
              <w:spacing w:before="60" w:after="60" w:line="240" w:lineRule="auto"/>
              <w:ind w:leftChars="0" w:left="0" w:right="0"/>
              <w:rPr>
                <w:ins w:id="1040" w:author="Vincentius Mario PURNAMA" w:date="2020-08-25T22:34:00Z"/>
                <w:rFonts w:cs="Calibri"/>
                <w:color w:val="000000"/>
                <w:sz w:val="20"/>
                <w:szCs w:val="20"/>
              </w:rPr>
            </w:pPr>
            <w:ins w:id="1041" w:author="Vincentius Mario PURNAMA" w:date="2020-08-25T22:35:00Z">
              <w:r w:rsidRPr="00B87B8C">
                <w:rPr>
                  <w:rFonts w:cs="Calibri"/>
                  <w:color w:val="000000"/>
                  <w:sz w:val="20"/>
                  <w:szCs w:val="20"/>
                </w:rPr>
                <w:t>Rabigh Refining and Petrochemical Company (Petro Rabigh)</w:t>
              </w:r>
            </w:ins>
          </w:p>
        </w:tc>
        <w:tc>
          <w:tcPr>
            <w:tcW w:w="644" w:type="pct"/>
            <w:tcBorders>
              <w:top w:val="nil"/>
              <w:left w:val="nil"/>
              <w:bottom w:val="single" w:sz="8" w:space="0" w:color="AD1828"/>
              <w:right w:val="single" w:sz="8" w:space="0" w:color="AD1828"/>
            </w:tcBorders>
            <w:shd w:val="clear" w:color="auto" w:fill="auto"/>
            <w:vAlign w:val="center"/>
          </w:tcPr>
          <w:p w14:paraId="659919FC" w14:textId="72079699" w:rsidR="00E11165" w:rsidRPr="003B3229" w:rsidRDefault="00B87B8C" w:rsidP="003A7414">
            <w:pPr>
              <w:snapToGrid w:val="0"/>
              <w:spacing w:before="60" w:after="60" w:line="240" w:lineRule="auto"/>
              <w:ind w:leftChars="0" w:left="0" w:right="0"/>
              <w:rPr>
                <w:ins w:id="1042" w:author="Vincentius Mario PURNAMA" w:date="2020-08-25T22:34:00Z"/>
                <w:rFonts w:cs="Calibri"/>
                <w:color w:val="000000"/>
                <w:sz w:val="20"/>
                <w:szCs w:val="20"/>
              </w:rPr>
            </w:pPr>
            <w:ins w:id="1043" w:author="Vincentius Mario PURNAMA" w:date="2020-08-25T22:35:00Z">
              <w:r>
                <w:rPr>
                  <w:rFonts w:cs="Calibri"/>
                  <w:color w:val="000000"/>
                  <w:sz w:val="20"/>
                  <w:szCs w:val="20"/>
                </w:rPr>
                <w:t>Rabigh</w:t>
              </w:r>
            </w:ins>
          </w:p>
        </w:tc>
        <w:tc>
          <w:tcPr>
            <w:tcW w:w="1485" w:type="pct"/>
            <w:gridSpan w:val="2"/>
            <w:tcBorders>
              <w:top w:val="nil"/>
              <w:left w:val="nil"/>
              <w:bottom w:val="single" w:sz="8" w:space="0" w:color="AD1828"/>
              <w:right w:val="single" w:sz="8" w:space="0" w:color="AD1828"/>
            </w:tcBorders>
            <w:shd w:val="clear" w:color="auto" w:fill="auto"/>
            <w:vAlign w:val="center"/>
          </w:tcPr>
          <w:p w14:paraId="3D86D06F" w14:textId="3002DB78" w:rsidR="00E11165" w:rsidRDefault="00B87B8C" w:rsidP="00D32707">
            <w:pPr>
              <w:snapToGrid w:val="0"/>
              <w:spacing w:before="60" w:after="60" w:line="240" w:lineRule="auto"/>
              <w:ind w:leftChars="0" w:left="0" w:right="0"/>
              <w:rPr>
                <w:ins w:id="1044" w:author="Vincentius Mario PURNAMA" w:date="2020-08-25T22:34:00Z"/>
                <w:rFonts w:cs="Calibri"/>
                <w:color w:val="000000"/>
                <w:sz w:val="20"/>
                <w:szCs w:val="20"/>
              </w:rPr>
            </w:pPr>
            <w:ins w:id="1045" w:author="Vincentius Mario PURNAMA" w:date="2020-08-25T22:34:00Z">
              <w:r>
                <w:rPr>
                  <w:rFonts w:cs="Calibri"/>
                  <w:color w:val="000000"/>
                  <w:sz w:val="20"/>
                  <w:szCs w:val="20"/>
                </w:rPr>
                <w:t>HAZID, HAZOP, LOPA</w:t>
              </w:r>
            </w:ins>
          </w:p>
        </w:tc>
      </w:tr>
      <w:tr w:rsidR="00D7023B" w:rsidRPr="00CE3165" w14:paraId="5E330478" w14:textId="77777777" w:rsidTr="006C0C76">
        <w:trPr>
          <w:cantSplit/>
          <w:trHeight w:val="525"/>
          <w:ins w:id="1046" w:author="Vincentius Mario PURNAMA" w:date="2020-08-25T22:35: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5E007B7F" w14:textId="264FA938" w:rsidR="00D7023B" w:rsidRPr="00E11165" w:rsidRDefault="00D7023B" w:rsidP="00CE0F32">
            <w:pPr>
              <w:snapToGrid w:val="0"/>
              <w:spacing w:before="60" w:after="60" w:line="240" w:lineRule="auto"/>
              <w:ind w:leftChars="0" w:left="0" w:right="0"/>
              <w:rPr>
                <w:ins w:id="1047" w:author="Vincentius Mario PURNAMA" w:date="2020-08-25T22:35:00Z"/>
                <w:rFonts w:cs="Calibri"/>
                <w:color w:val="000000"/>
                <w:sz w:val="20"/>
                <w:szCs w:val="20"/>
                <w:lang w:val="en-US"/>
              </w:rPr>
            </w:pPr>
            <w:ins w:id="1048" w:author="Vincentius Mario PURNAMA" w:date="2020-08-25T22:35:00Z">
              <w:r w:rsidRPr="00D7023B">
                <w:rPr>
                  <w:rFonts w:cs="Calibri"/>
                  <w:color w:val="000000"/>
                  <w:sz w:val="20"/>
                  <w:szCs w:val="20"/>
                  <w:lang w:val="en-US"/>
                </w:rPr>
                <w:lastRenderedPageBreak/>
                <w:t>Hindustan Rajasthan Refinery Project</w:t>
              </w:r>
            </w:ins>
          </w:p>
        </w:tc>
        <w:tc>
          <w:tcPr>
            <w:tcW w:w="940" w:type="pct"/>
            <w:tcBorders>
              <w:top w:val="nil"/>
              <w:left w:val="nil"/>
              <w:bottom w:val="single" w:sz="8" w:space="0" w:color="AD1828"/>
              <w:right w:val="single" w:sz="8" w:space="0" w:color="AD1828"/>
            </w:tcBorders>
            <w:shd w:val="clear" w:color="auto" w:fill="auto"/>
            <w:vAlign w:val="center"/>
          </w:tcPr>
          <w:p w14:paraId="538E9CE3" w14:textId="423DB84B" w:rsidR="00D7023B" w:rsidRDefault="00D7023B" w:rsidP="003A7414">
            <w:pPr>
              <w:snapToGrid w:val="0"/>
              <w:spacing w:before="60" w:after="60" w:line="240" w:lineRule="auto"/>
              <w:ind w:leftChars="0" w:left="0" w:right="0"/>
              <w:rPr>
                <w:ins w:id="1049" w:author="Vincentius Mario PURNAMA" w:date="2020-08-25T22:35:00Z"/>
                <w:rFonts w:cs="Calibri"/>
                <w:color w:val="000000"/>
                <w:sz w:val="20"/>
                <w:szCs w:val="20"/>
              </w:rPr>
            </w:pPr>
            <w:ins w:id="1050" w:author="Vincentius Mario PURNAMA" w:date="2020-08-25T22:35:00Z">
              <w:r>
                <w:rPr>
                  <w:rFonts w:cs="Calibri"/>
                  <w:color w:val="000000"/>
                  <w:sz w:val="20"/>
                  <w:szCs w:val="20"/>
                </w:rPr>
                <w:t xml:space="preserve">Tata Projects </w:t>
              </w:r>
            </w:ins>
            <w:ins w:id="1051" w:author="Vincentius Mario PURNAMA" w:date="2020-08-25T22:36:00Z">
              <w:r>
                <w:rPr>
                  <w:rFonts w:cs="Calibri"/>
                  <w:color w:val="000000"/>
                  <w:sz w:val="20"/>
                  <w:szCs w:val="20"/>
                </w:rPr>
                <w:t>Limited</w:t>
              </w:r>
            </w:ins>
          </w:p>
        </w:tc>
        <w:tc>
          <w:tcPr>
            <w:tcW w:w="743" w:type="pct"/>
            <w:gridSpan w:val="2"/>
            <w:tcBorders>
              <w:top w:val="nil"/>
              <w:left w:val="nil"/>
              <w:bottom w:val="single" w:sz="8" w:space="0" w:color="AD1828"/>
              <w:right w:val="single" w:sz="8" w:space="0" w:color="AD1828"/>
            </w:tcBorders>
            <w:shd w:val="clear" w:color="auto" w:fill="auto"/>
            <w:vAlign w:val="center"/>
          </w:tcPr>
          <w:p w14:paraId="2125A3EE" w14:textId="37A77077" w:rsidR="00D7023B" w:rsidRPr="00B87B8C" w:rsidRDefault="00D7023B" w:rsidP="00D32707">
            <w:pPr>
              <w:snapToGrid w:val="0"/>
              <w:spacing w:before="60" w:after="60" w:line="240" w:lineRule="auto"/>
              <w:ind w:leftChars="0" w:left="0" w:right="0"/>
              <w:rPr>
                <w:ins w:id="1052" w:author="Vincentius Mario PURNAMA" w:date="2020-08-25T22:35:00Z"/>
                <w:rFonts w:cs="Calibri"/>
                <w:color w:val="000000"/>
                <w:sz w:val="20"/>
                <w:szCs w:val="20"/>
              </w:rPr>
            </w:pPr>
            <w:ins w:id="1053" w:author="Vincentius Mario PURNAMA" w:date="2020-08-25T22:36:00Z">
              <w:r>
                <w:rPr>
                  <w:rFonts w:cs="Calibri"/>
                  <w:color w:val="000000"/>
                  <w:sz w:val="20"/>
                  <w:szCs w:val="20"/>
                </w:rPr>
                <w:t>HPCL Rajasthan Refinery Limited</w:t>
              </w:r>
            </w:ins>
          </w:p>
        </w:tc>
        <w:tc>
          <w:tcPr>
            <w:tcW w:w="644" w:type="pct"/>
            <w:tcBorders>
              <w:top w:val="nil"/>
              <w:left w:val="nil"/>
              <w:bottom w:val="single" w:sz="8" w:space="0" w:color="AD1828"/>
              <w:right w:val="single" w:sz="8" w:space="0" w:color="AD1828"/>
            </w:tcBorders>
            <w:shd w:val="clear" w:color="auto" w:fill="auto"/>
            <w:vAlign w:val="center"/>
          </w:tcPr>
          <w:p w14:paraId="3C0EB7C7" w14:textId="7496C86F" w:rsidR="00D7023B" w:rsidRDefault="00D7023B" w:rsidP="003A7414">
            <w:pPr>
              <w:snapToGrid w:val="0"/>
              <w:spacing w:before="60" w:after="60" w:line="240" w:lineRule="auto"/>
              <w:ind w:leftChars="0" w:left="0" w:right="0"/>
              <w:rPr>
                <w:ins w:id="1054" w:author="Vincentius Mario PURNAMA" w:date="2020-08-25T22:35:00Z"/>
                <w:rFonts w:cs="Calibri"/>
                <w:color w:val="000000"/>
                <w:sz w:val="20"/>
                <w:szCs w:val="20"/>
              </w:rPr>
            </w:pPr>
            <w:ins w:id="1055" w:author="Vincentius Mario PURNAMA" w:date="2020-08-25T22:37:00Z">
              <w:r>
                <w:rPr>
                  <w:rFonts w:cs="Calibri"/>
                  <w:color w:val="000000"/>
                  <w:sz w:val="20"/>
                  <w:szCs w:val="20"/>
                </w:rPr>
                <w:t>India</w:t>
              </w:r>
            </w:ins>
          </w:p>
        </w:tc>
        <w:tc>
          <w:tcPr>
            <w:tcW w:w="1485" w:type="pct"/>
            <w:gridSpan w:val="2"/>
            <w:tcBorders>
              <w:top w:val="nil"/>
              <w:left w:val="nil"/>
              <w:bottom w:val="single" w:sz="8" w:space="0" w:color="AD1828"/>
              <w:right w:val="single" w:sz="8" w:space="0" w:color="AD1828"/>
            </w:tcBorders>
            <w:shd w:val="clear" w:color="auto" w:fill="auto"/>
            <w:vAlign w:val="center"/>
          </w:tcPr>
          <w:p w14:paraId="1BAD30BA" w14:textId="217F6D4A" w:rsidR="00D7023B" w:rsidRDefault="00D7023B" w:rsidP="00D32707">
            <w:pPr>
              <w:snapToGrid w:val="0"/>
              <w:spacing w:before="60" w:after="60" w:line="240" w:lineRule="auto"/>
              <w:ind w:leftChars="0" w:left="0" w:right="0"/>
              <w:rPr>
                <w:ins w:id="1056" w:author="Vincentius Mario PURNAMA" w:date="2020-08-25T22:35:00Z"/>
                <w:rFonts w:cs="Calibri"/>
                <w:color w:val="000000"/>
                <w:sz w:val="20"/>
                <w:szCs w:val="20"/>
              </w:rPr>
            </w:pPr>
            <w:ins w:id="1057" w:author="Vincentius Mario PURNAMA" w:date="2020-08-25T22:37:00Z">
              <w:r w:rsidRPr="00D7023B">
                <w:rPr>
                  <w:rFonts w:cs="Calibri"/>
                  <w:color w:val="000000"/>
                  <w:sz w:val="20"/>
                  <w:szCs w:val="20"/>
                </w:rPr>
                <w:t>HAZOP, SIL, Consequence Modelling, EERA, F&amp;G Mapping, SIMOPS</w:t>
              </w:r>
            </w:ins>
          </w:p>
        </w:tc>
      </w:tr>
      <w:tr w:rsidR="00BC2F57" w:rsidRPr="00CE3165" w14:paraId="2ED47F20"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3EC3123B" w14:textId="270E31E0" w:rsidR="00BC2F57" w:rsidRDefault="00BC2F57" w:rsidP="003A7414">
            <w:pPr>
              <w:snapToGrid w:val="0"/>
              <w:spacing w:before="60" w:after="60" w:line="240" w:lineRule="auto"/>
              <w:ind w:leftChars="0" w:left="0" w:right="0"/>
              <w:rPr>
                <w:sz w:val="20"/>
                <w:szCs w:val="20"/>
              </w:rPr>
            </w:pPr>
            <w:r>
              <w:rPr>
                <w:rFonts w:cs="Calibri"/>
                <w:color w:val="000000"/>
                <w:sz w:val="20"/>
                <w:szCs w:val="20"/>
              </w:rPr>
              <w:t>Nghi Son Refinery and Petrochemical (NSRP) Complex Project</w:t>
            </w:r>
          </w:p>
        </w:tc>
        <w:tc>
          <w:tcPr>
            <w:tcW w:w="940" w:type="pct"/>
            <w:tcBorders>
              <w:top w:val="nil"/>
              <w:left w:val="nil"/>
              <w:bottom w:val="single" w:sz="8" w:space="0" w:color="AD1828"/>
              <w:right w:val="single" w:sz="8" w:space="0" w:color="AD1828"/>
            </w:tcBorders>
            <w:shd w:val="clear" w:color="auto" w:fill="auto"/>
            <w:vAlign w:val="center"/>
          </w:tcPr>
          <w:p w14:paraId="5C9F3640" w14:textId="669C2B06" w:rsidR="00BC2F57" w:rsidRDefault="00BC2F57" w:rsidP="003A7414">
            <w:pPr>
              <w:snapToGrid w:val="0"/>
              <w:spacing w:before="60" w:after="60" w:line="240" w:lineRule="auto"/>
              <w:ind w:leftChars="0" w:left="0" w:right="0"/>
              <w:rPr>
                <w:sz w:val="20"/>
                <w:szCs w:val="20"/>
              </w:rPr>
            </w:pPr>
            <w:r>
              <w:rPr>
                <w:rFonts w:cs="Calibri"/>
                <w:color w:val="000000"/>
                <w:sz w:val="20"/>
                <w:szCs w:val="20"/>
              </w:rPr>
              <w:t>GS Engineering &amp; Construction Corporation / JGC Corporation / Chiyoda Corporation</w:t>
            </w:r>
            <w:r>
              <w:rPr>
                <w:rFonts w:cs="Calibri"/>
                <w:color w:val="000000"/>
                <w:sz w:val="20"/>
                <w:szCs w:val="20"/>
              </w:rPr>
              <w:br/>
            </w:r>
            <w:r>
              <w:rPr>
                <w:rFonts w:cs="Calibri"/>
                <w:color w:val="000000"/>
                <w:sz w:val="20"/>
                <w:szCs w:val="20"/>
              </w:rPr>
              <w:br/>
              <w:t>(Multiple EPC execution)</w:t>
            </w:r>
          </w:p>
        </w:tc>
        <w:tc>
          <w:tcPr>
            <w:tcW w:w="743" w:type="pct"/>
            <w:gridSpan w:val="2"/>
            <w:tcBorders>
              <w:top w:val="nil"/>
              <w:left w:val="nil"/>
              <w:bottom w:val="single" w:sz="8" w:space="0" w:color="AD1828"/>
              <w:right w:val="single" w:sz="8" w:space="0" w:color="AD1828"/>
            </w:tcBorders>
            <w:shd w:val="clear" w:color="auto" w:fill="auto"/>
            <w:vAlign w:val="center"/>
          </w:tcPr>
          <w:p w14:paraId="62F126C4" w14:textId="102B7E6B" w:rsidR="00BC2F57" w:rsidRPr="00F94CDF" w:rsidRDefault="00BC2F57" w:rsidP="003A7414">
            <w:pPr>
              <w:snapToGrid w:val="0"/>
              <w:spacing w:before="60" w:after="60" w:line="240" w:lineRule="auto"/>
              <w:ind w:leftChars="0" w:left="0" w:right="0"/>
              <w:rPr>
                <w:sz w:val="20"/>
                <w:szCs w:val="20"/>
              </w:rPr>
            </w:pPr>
            <w:r>
              <w:rPr>
                <w:rFonts w:cs="Calibri"/>
                <w:color w:val="000000"/>
                <w:sz w:val="20"/>
                <w:szCs w:val="20"/>
              </w:rPr>
              <w:t xml:space="preserve">JV </w:t>
            </w:r>
            <w:proofErr w:type="spellStart"/>
            <w:r>
              <w:rPr>
                <w:rFonts w:cs="Calibri"/>
                <w:color w:val="000000"/>
                <w:sz w:val="20"/>
                <w:szCs w:val="20"/>
              </w:rPr>
              <w:t>Idemitsu</w:t>
            </w:r>
            <w:proofErr w:type="spellEnd"/>
            <w:r>
              <w:rPr>
                <w:rFonts w:cs="Calibri"/>
                <w:color w:val="000000"/>
                <w:sz w:val="20"/>
                <w:szCs w:val="20"/>
              </w:rPr>
              <w:t xml:space="preserve"> Kosan / Mitsui Chemicals / Kuwait Petroleum / </w:t>
            </w:r>
            <w:proofErr w:type="spellStart"/>
            <w:r>
              <w:rPr>
                <w:rFonts w:cs="Calibri"/>
                <w:color w:val="000000"/>
                <w:sz w:val="20"/>
                <w:szCs w:val="20"/>
              </w:rPr>
              <w:t>PetroVietnam</w:t>
            </w:r>
            <w:proofErr w:type="spellEnd"/>
          </w:p>
        </w:tc>
        <w:tc>
          <w:tcPr>
            <w:tcW w:w="644" w:type="pct"/>
            <w:tcBorders>
              <w:top w:val="nil"/>
              <w:left w:val="nil"/>
              <w:bottom w:val="single" w:sz="8" w:space="0" w:color="AD1828"/>
              <w:right w:val="single" w:sz="8" w:space="0" w:color="AD1828"/>
            </w:tcBorders>
            <w:shd w:val="clear" w:color="auto" w:fill="auto"/>
            <w:vAlign w:val="center"/>
          </w:tcPr>
          <w:p w14:paraId="58690E29" w14:textId="6F9D7E4C" w:rsidR="00BC2F57" w:rsidRDefault="00BC2F57" w:rsidP="003A7414">
            <w:pPr>
              <w:snapToGrid w:val="0"/>
              <w:spacing w:before="60" w:after="60" w:line="240" w:lineRule="auto"/>
              <w:ind w:leftChars="0" w:left="0" w:right="0"/>
              <w:rPr>
                <w:sz w:val="20"/>
                <w:szCs w:val="20"/>
              </w:rPr>
            </w:pPr>
            <w:r>
              <w:rPr>
                <w:rFonts w:cs="Calibri"/>
                <w:color w:val="000000"/>
                <w:sz w:val="20"/>
                <w:szCs w:val="20"/>
              </w:rPr>
              <w:t>Vietnam</w:t>
            </w:r>
          </w:p>
        </w:tc>
        <w:tc>
          <w:tcPr>
            <w:tcW w:w="1485" w:type="pct"/>
            <w:gridSpan w:val="2"/>
            <w:tcBorders>
              <w:top w:val="nil"/>
              <w:left w:val="nil"/>
              <w:bottom w:val="single" w:sz="8" w:space="0" w:color="AD1828"/>
              <w:right w:val="single" w:sz="8" w:space="0" w:color="AD1828"/>
            </w:tcBorders>
            <w:shd w:val="clear" w:color="auto" w:fill="auto"/>
            <w:vAlign w:val="center"/>
          </w:tcPr>
          <w:p w14:paraId="51511662" w14:textId="080328FE" w:rsidR="00BC2F57" w:rsidRDefault="00BC2F57" w:rsidP="003A7414">
            <w:pPr>
              <w:snapToGrid w:val="0"/>
              <w:spacing w:before="60" w:after="60" w:line="240" w:lineRule="auto"/>
              <w:ind w:leftChars="0" w:left="0" w:right="0"/>
              <w:rPr>
                <w:sz w:val="20"/>
                <w:szCs w:val="20"/>
              </w:rPr>
            </w:pPr>
            <w:r>
              <w:rPr>
                <w:rFonts w:cs="Calibri"/>
                <w:color w:val="000000"/>
                <w:sz w:val="20"/>
                <w:szCs w:val="20"/>
              </w:rPr>
              <w:t xml:space="preserve">HAZOP, SIL Classification (LOPA) </w:t>
            </w:r>
            <w:r>
              <w:rPr>
                <w:rFonts w:cs="Calibri"/>
                <w:color w:val="000000"/>
                <w:sz w:val="20"/>
                <w:szCs w:val="20"/>
              </w:rPr>
              <w:br/>
            </w:r>
            <w:r>
              <w:rPr>
                <w:rFonts w:cs="Calibri"/>
                <w:color w:val="000000"/>
                <w:sz w:val="20"/>
                <w:szCs w:val="20"/>
              </w:rPr>
              <w:br/>
              <w:t xml:space="preserve">Units Studied: RFCC, RHDS, </w:t>
            </w:r>
            <w:r w:rsidRPr="00FA7991">
              <w:rPr>
                <w:rFonts w:cs="Calibri"/>
                <w:b/>
                <w:color w:val="000000"/>
                <w:sz w:val="20"/>
                <w:szCs w:val="20"/>
              </w:rPr>
              <w:t>Isomerisation</w:t>
            </w:r>
            <w:r>
              <w:rPr>
                <w:rFonts w:cs="Calibri"/>
                <w:color w:val="000000"/>
                <w:sz w:val="20"/>
                <w:szCs w:val="20"/>
              </w:rPr>
              <w:t xml:space="preserve">, Alkylation, HGU, </w:t>
            </w:r>
            <w:r w:rsidRPr="00FA7991">
              <w:rPr>
                <w:rFonts w:cs="Calibri"/>
                <w:b/>
                <w:color w:val="000000"/>
                <w:sz w:val="20"/>
                <w:szCs w:val="20"/>
              </w:rPr>
              <w:t>ARU, SWS</w:t>
            </w:r>
            <w:r>
              <w:rPr>
                <w:rFonts w:cs="Calibri"/>
                <w:color w:val="000000"/>
                <w:sz w:val="20"/>
                <w:szCs w:val="20"/>
              </w:rPr>
              <w:t>, SRU, TGTU, U&amp;O apart from Vendor Packages.</w:t>
            </w:r>
          </w:p>
        </w:tc>
      </w:tr>
      <w:tr w:rsidR="00BC2F57" w:rsidRPr="00CE3165" w14:paraId="40AE5479"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47C56382" w14:textId="77777777" w:rsidR="00BC2F57" w:rsidRDefault="00BC2F57" w:rsidP="003A7414">
            <w:pPr>
              <w:snapToGrid w:val="0"/>
              <w:spacing w:before="60" w:after="60" w:line="240" w:lineRule="auto"/>
              <w:ind w:leftChars="0" w:left="0" w:right="0"/>
              <w:rPr>
                <w:rFonts w:cs="Calibri"/>
                <w:color w:val="000000"/>
                <w:sz w:val="20"/>
                <w:szCs w:val="20"/>
              </w:rPr>
            </w:pPr>
            <w:r>
              <w:rPr>
                <w:sz w:val="20"/>
                <w:szCs w:val="20"/>
              </w:rPr>
              <w:t xml:space="preserve">PETRONAS Refinery and Petrochemical Integrated Development (RAPID) Project - Package 1 RFCC </w:t>
            </w:r>
          </w:p>
        </w:tc>
        <w:tc>
          <w:tcPr>
            <w:tcW w:w="940" w:type="pct"/>
            <w:tcBorders>
              <w:top w:val="nil"/>
              <w:left w:val="nil"/>
              <w:bottom w:val="single" w:sz="8" w:space="0" w:color="AD1828"/>
              <w:right w:val="single" w:sz="8" w:space="0" w:color="AD1828"/>
            </w:tcBorders>
            <w:shd w:val="clear" w:color="auto" w:fill="auto"/>
          </w:tcPr>
          <w:p w14:paraId="7A8747CB" w14:textId="77777777" w:rsidR="00BC2F57" w:rsidRDefault="00BC2F57" w:rsidP="003A7414">
            <w:pPr>
              <w:snapToGrid w:val="0"/>
              <w:spacing w:before="60" w:after="60" w:line="240" w:lineRule="auto"/>
              <w:ind w:leftChars="0" w:left="0" w:right="0"/>
              <w:rPr>
                <w:rFonts w:cs="Calibri"/>
                <w:color w:val="000000"/>
                <w:sz w:val="20"/>
                <w:szCs w:val="20"/>
              </w:rPr>
            </w:pPr>
            <w:r>
              <w:rPr>
                <w:sz w:val="20"/>
                <w:szCs w:val="20"/>
              </w:rPr>
              <w:t xml:space="preserve">CCJV – Consortium of CTCI Corp., Chiyoda Corp., </w:t>
            </w:r>
            <w:proofErr w:type="spellStart"/>
            <w:r>
              <w:rPr>
                <w:sz w:val="20"/>
                <w:szCs w:val="20"/>
              </w:rPr>
              <w:t>Synerlitz</w:t>
            </w:r>
            <w:proofErr w:type="spellEnd"/>
            <w:r>
              <w:rPr>
                <w:sz w:val="20"/>
                <w:szCs w:val="20"/>
              </w:rPr>
              <w:t xml:space="preserve"> (Malaysia) </w:t>
            </w:r>
            <w:proofErr w:type="spellStart"/>
            <w:r>
              <w:rPr>
                <w:sz w:val="20"/>
                <w:szCs w:val="20"/>
              </w:rPr>
              <w:t>Sdn</w:t>
            </w:r>
            <w:proofErr w:type="spellEnd"/>
            <w:r>
              <w:rPr>
                <w:sz w:val="20"/>
                <w:szCs w:val="20"/>
              </w:rPr>
              <w:t xml:space="preserve">., and MIE Industrial </w:t>
            </w:r>
            <w:proofErr w:type="spellStart"/>
            <w:r>
              <w:rPr>
                <w:sz w:val="20"/>
                <w:szCs w:val="20"/>
              </w:rPr>
              <w:t>Sdn</w:t>
            </w:r>
            <w:proofErr w:type="spellEnd"/>
            <w:r>
              <w:rPr>
                <w:sz w:val="20"/>
                <w:szCs w:val="20"/>
              </w:rPr>
              <w:t xml:space="preserve">. Bhd. </w:t>
            </w:r>
          </w:p>
        </w:tc>
        <w:tc>
          <w:tcPr>
            <w:tcW w:w="743" w:type="pct"/>
            <w:gridSpan w:val="2"/>
            <w:tcBorders>
              <w:top w:val="nil"/>
              <w:left w:val="nil"/>
              <w:bottom w:val="single" w:sz="8" w:space="0" w:color="AD1828"/>
              <w:right w:val="single" w:sz="8" w:space="0" w:color="AD1828"/>
            </w:tcBorders>
            <w:shd w:val="clear" w:color="auto" w:fill="auto"/>
          </w:tcPr>
          <w:p w14:paraId="32DA2138"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PETRONAS Refinery</w:t>
            </w:r>
          </w:p>
          <w:p w14:paraId="75393F87"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and Petrochemical</w:t>
            </w:r>
          </w:p>
          <w:p w14:paraId="3047043F" w14:textId="77777777" w:rsidR="00BC2F57" w:rsidRDefault="00BC2F57" w:rsidP="003A7414">
            <w:pPr>
              <w:snapToGrid w:val="0"/>
              <w:spacing w:before="60" w:after="60" w:line="240" w:lineRule="auto"/>
              <w:ind w:leftChars="0" w:left="0" w:right="0"/>
              <w:rPr>
                <w:rFonts w:cs="Calibri"/>
                <w:color w:val="000000"/>
                <w:sz w:val="20"/>
                <w:szCs w:val="20"/>
              </w:rPr>
            </w:pPr>
            <w:r w:rsidRPr="00F94CDF">
              <w:rPr>
                <w:sz w:val="20"/>
                <w:szCs w:val="20"/>
              </w:rPr>
              <w:t>Corporation</w:t>
            </w:r>
          </w:p>
        </w:tc>
        <w:tc>
          <w:tcPr>
            <w:tcW w:w="644" w:type="pct"/>
            <w:tcBorders>
              <w:top w:val="nil"/>
              <w:left w:val="nil"/>
              <w:bottom w:val="single" w:sz="8" w:space="0" w:color="AD1828"/>
              <w:right w:val="single" w:sz="8" w:space="0" w:color="AD1828"/>
            </w:tcBorders>
            <w:shd w:val="clear" w:color="auto" w:fill="auto"/>
          </w:tcPr>
          <w:p w14:paraId="2F7AB570" w14:textId="77777777" w:rsidR="00BC2F57" w:rsidRDefault="00BC2F57" w:rsidP="003A7414">
            <w:pPr>
              <w:snapToGrid w:val="0"/>
              <w:spacing w:before="60" w:after="60" w:line="240" w:lineRule="auto"/>
              <w:ind w:leftChars="0" w:left="0" w:right="0"/>
              <w:rPr>
                <w:rFonts w:cs="Calibri"/>
                <w:color w:val="000000"/>
                <w:sz w:val="20"/>
                <w:szCs w:val="20"/>
              </w:rPr>
            </w:pPr>
            <w:r>
              <w:rPr>
                <w:sz w:val="20"/>
                <w:szCs w:val="20"/>
              </w:rPr>
              <w:t xml:space="preserve">Pengerang, Johor, Malaysia </w:t>
            </w:r>
          </w:p>
        </w:tc>
        <w:tc>
          <w:tcPr>
            <w:tcW w:w="1485" w:type="pct"/>
            <w:gridSpan w:val="2"/>
            <w:tcBorders>
              <w:top w:val="nil"/>
              <w:left w:val="nil"/>
              <w:bottom w:val="single" w:sz="8" w:space="0" w:color="AD1828"/>
              <w:right w:val="single" w:sz="8" w:space="0" w:color="AD1828"/>
            </w:tcBorders>
            <w:shd w:val="clear" w:color="auto" w:fill="auto"/>
          </w:tcPr>
          <w:p w14:paraId="118F4748" w14:textId="77777777" w:rsidR="00BC2F57" w:rsidRDefault="00BC2F57" w:rsidP="003A7414">
            <w:pPr>
              <w:snapToGrid w:val="0"/>
              <w:spacing w:before="60" w:after="60" w:line="240" w:lineRule="auto"/>
              <w:ind w:leftChars="0" w:left="0" w:right="0"/>
              <w:rPr>
                <w:rFonts w:cs="Calibri"/>
                <w:color w:val="000000"/>
                <w:sz w:val="20"/>
                <w:szCs w:val="20"/>
              </w:rPr>
            </w:pPr>
            <w:r>
              <w:rPr>
                <w:sz w:val="20"/>
                <w:szCs w:val="20"/>
              </w:rPr>
              <w:t xml:space="preserve">RAM Study, RCM, HAZID, ENVID, HRA and FSAR Study </w:t>
            </w:r>
          </w:p>
        </w:tc>
      </w:tr>
      <w:tr w:rsidR="00BC2F57" w:rsidRPr="00CE3165" w14:paraId="0A9B8EC0"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7AEB6C16"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PETRONAS Refinery and</w:t>
            </w:r>
          </w:p>
          <w:p w14:paraId="349E88CC"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Petrochemical Integrated</w:t>
            </w:r>
          </w:p>
          <w:p w14:paraId="40F2B6E0"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Development (RAPID) Project -</w:t>
            </w:r>
          </w:p>
          <w:p w14:paraId="0DF3B1EB" w14:textId="3D25B25F" w:rsidR="00BC2F57" w:rsidRDefault="00BC2F57" w:rsidP="00FA7991">
            <w:pPr>
              <w:snapToGrid w:val="0"/>
              <w:spacing w:before="60" w:after="60" w:line="240" w:lineRule="auto"/>
              <w:ind w:leftChars="0" w:left="0" w:right="0"/>
              <w:rPr>
                <w:sz w:val="20"/>
                <w:szCs w:val="20"/>
              </w:rPr>
            </w:pPr>
            <w:r w:rsidRPr="00F94CDF">
              <w:rPr>
                <w:sz w:val="20"/>
                <w:szCs w:val="20"/>
              </w:rPr>
              <w:t xml:space="preserve">Package 3 </w:t>
            </w:r>
          </w:p>
        </w:tc>
        <w:tc>
          <w:tcPr>
            <w:tcW w:w="940" w:type="pct"/>
            <w:tcBorders>
              <w:top w:val="nil"/>
              <w:left w:val="nil"/>
              <w:bottom w:val="single" w:sz="8" w:space="0" w:color="AD1828"/>
              <w:right w:val="single" w:sz="8" w:space="0" w:color="AD1828"/>
            </w:tcBorders>
            <w:shd w:val="clear" w:color="auto" w:fill="auto"/>
          </w:tcPr>
          <w:p w14:paraId="58FD3945" w14:textId="77777777" w:rsidR="00BC2F57" w:rsidRDefault="00BC2F57" w:rsidP="003A7414">
            <w:pPr>
              <w:snapToGrid w:val="0"/>
              <w:spacing w:before="60" w:after="60" w:line="240" w:lineRule="auto"/>
              <w:ind w:leftChars="0" w:left="0" w:right="0"/>
              <w:rPr>
                <w:sz w:val="20"/>
                <w:szCs w:val="20"/>
              </w:rPr>
            </w:pPr>
            <w:proofErr w:type="spellStart"/>
            <w:r w:rsidRPr="00F94CDF">
              <w:rPr>
                <w:sz w:val="20"/>
                <w:szCs w:val="20"/>
              </w:rPr>
              <w:t>Technicas</w:t>
            </w:r>
            <w:proofErr w:type="spellEnd"/>
            <w:r w:rsidRPr="00F94CDF">
              <w:rPr>
                <w:sz w:val="20"/>
                <w:szCs w:val="20"/>
              </w:rPr>
              <w:t xml:space="preserve"> </w:t>
            </w:r>
            <w:proofErr w:type="spellStart"/>
            <w:r w:rsidRPr="00F94CDF">
              <w:rPr>
                <w:sz w:val="20"/>
                <w:szCs w:val="20"/>
              </w:rPr>
              <w:t>Reunidas</w:t>
            </w:r>
            <w:proofErr w:type="spellEnd"/>
          </w:p>
        </w:tc>
        <w:tc>
          <w:tcPr>
            <w:tcW w:w="743" w:type="pct"/>
            <w:gridSpan w:val="2"/>
            <w:tcBorders>
              <w:top w:val="nil"/>
              <w:left w:val="nil"/>
              <w:bottom w:val="single" w:sz="8" w:space="0" w:color="AD1828"/>
              <w:right w:val="single" w:sz="8" w:space="0" w:color="AD1828"/>
            </w:tcBorders>
            <w:shd w:val="clear" w:color="auto" w:fill="auto"/>
          </w:tcPr>
          <w:p w14:paraId="058AEF0D"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PETRONAS Refinery</w:t>
            </w:r>
          </w:p>
          <w:p w14:paraId="3E01772D"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and Petrochemical</w:t>
            </w:r>
          </w:p>
          <w:p w14:paraId="5945CEB1" w14:textId="77777777" w:rsidR="00BC2F57" w:rsidRDefault="00BC2F57" w:rsidP="003A7414">
            <w:pPr>
              <w:snapToGrid w:val="0"/>
              <w:spacing w:before="60" w:after="60" w:line="240" w:lineRule="auto"/>
              <w:ind w:leftChars="0" w:left="0" w:right="0"/>
              <w:rPr>
                <w:sz w:val="20"/>
                <w:szCs w:val="20"/>
              </w:rPr>
            </w:pPr>
            <w:r w:rsidRPr="00F94CDF">
              <w:rPr>
                <w:sz w:val="20"/>
                <w:szCs w:val="20"/>
              </w:rPr>
              <w:t>Corporation</w:t>
            </w:r>
          </w:p>
        </w:tc>
        <w:tc>
          <w:tcPr>
            <w:tcW w:w="644" w:type="pct"/>
            <w:tcBorders>
              <w:top w:val="nil"/>
              <w:left w:val="nil"/>
              <w:bottom w:val="single" w:sz="8" w:space="0" w:color="AD1828"/>
              <w:right w:val="single" w:sz="8" w:space="0" w:color="AD1828"/>
            </w:tcBorders>
            <w:shd w:val="clear" w:color="auto" w:fill="auto"/>
          </w:tcPr>
          <w:p w14:paraId="661731DE"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Pengerang, Johor,</w:t>
            </w:r>
          </w:p>
          <w:p w14:paraId="22E0FC20" w14:textId="77777777" w:rsidR="00BC2F57" w:rsidRDefault="00BC2F57" w:rsidP="003A7414">
            <w:pPr>
              <w:snapToGrid w:val="0"/>
              <w:spacing w:before="60" w:after="60" w:line="240" w:lineRule="auto"/>
              <w:ind w:leftChars="0" w:left="0" w:right="0"/>
              <w:rPr>
                <w:sz w:val="20"/>
                <w:szCs w:val="20"/>
              </w:rPr>
            </w:pPr>
            <w:r w:rsidRPr="00F94CDF">
              <w:rPr>
                <w:sz w:val="20"/>
                <w:szCs w:val="20"/>
              </w:rPr>
              <w:t>Malaysia</w:t>
            </w:r>
          </w:p>
        </w:tc>
        <w:tc>
          <w:tcPr>
            <w:tcW w:w="1485" w:type="pct"/>
            <w:gridSpan w:val="2"/>
            <w:tcBorders>
              <w:top w:val="nil"/>
              <w:left w:val="nil"/>
              <w:bottom w:val="single" w:sz="8" w:space="0" w:color="AD1828"/>
              <w:right w:val="single" w:sz="8" w:space="0" w:color="AD1828"/>
            </w:tcBorders>
            <w:shd w:val="clear" w:color="auto" w:fill="auto"/>
          </w:tcPr>
          <w:p w14:paraId="6A38BFE6" w14:textId="77777777" w:rsidR="00BC2F57" w:rsidRDefault="00BC2F57" w:rsidP="003A7414">
            <w:pPr>
              <w:snapToGrid w:val="0"/>
              <w:spacing w:before="60" w:after="60" w:line="240" w:lineRule="auto"/>
              <w:ind w:leftChars="0" w:left="0" w:right="0"/>
              <w:rPr>
                <w:sz w:val="20"/>
                <w:szCs w:val="20"/>
              </w:rPr>
            </w:pPr>
            <w:r w:rsidRPr="00F94CDF">
              <w:rPr>
                <w:sz w:val="20"/>
                <w:szCs w:val="20"/>
              </w:rPr>
              <w:t>FSAR, Construction ENVID, QRA</w:t>
            </w:r>
          </w:p>
          <w:p w14:paraId="1E26CF25" w14:textId="77777777" w:rsidR="00BC2F57" w:rsidRDefault="00BC2F57" w:rsidP="003A7414">
            <w:pPr>
              <w:snapToGrid w:val="0"/>
              <w:spacing w:before="60" w:after="60" w:line="240" w:lineRule="auto"/>
              <w:ind w:leftChars="0" w:left="0" w:right="0"/>
              <w:rPr>
                <w:sz w:val="20"/>
                <w:szCs w:val="20"/>
              </w:rPr>
            </w:pPr>
          </w:p>
          <w:p w14:paraId="51E58A31" w14:textId="6BEF4FFA" w:rsidR="00BC2F57" w:rsidRPr="00F94CDF" w:rsidRDefault="00BC2F57" w:rsidP="00FA7991">
            <w:pPr>
              <w:snapToGrid w:val="0"/>
              <w:spacing w:before="60" w:after="60" w:line="240" w:lineRule="auto"/>
              <w:ind w:leftChars="0" w:left="0" w:right="0"/>
              <w:rPr>
                <w:sz w:val="20"/>
                <w:szCs w:val="20"/>
              </w:rPr>
            </w:pPr>
            <w:r w:rsidRPr="00F94CDF">
              <w:rPr>
                <w:sz w:val="20"/>
                <w:szCs w:val="20"/>
              </w:rPr>
              <w:t>Refinery Units – SGP,</w:t>
            </w:r>
          </w:p>
          <w:p w14:paraId="6DF36C24" w14:textId="77777777" w:rsidR="00BC2F57" w:rsidRPr="00F94CDF" w:rsidRDefault="00BC2F57" w:rsidP="00FA7991">
            <w:pPr>
              <w:snapToGrid w:val="0"/>
              <w:spacing w:before="60" w:after="60" w:line="240" w:lineRule="auto"/>
              <w:ind w:leftChars="0" w:left="0" w:right="0"/>
              <w:rPr>
                <w:sz w:val="20"/>
                <w:szCs w:val="20"/>
              </w:rPr>
            </w:pPr>
            <w:r w:rsidRPr="00F94CDF">
              <w:rPr>
                <w:sz w:val="20"/>
                <w:szCs w:val="20"/>
              </w:rPr>
              <w:t>DHT, KHT, CNHT,</w:t>
            </w:r>
            <w:r w:rsidRPr="00FA7991">
              <w:rPr>
                <w:b/>
                <w:sz w:val="20"/>
                <w:szCs w:val="20"/>
              </w:rPr>
              <w:t xml:space="preserve"> NHT</w:t>
            </w:r>
            <w:r w:rsidRPr="00F94CDF">
              <w:rPr>
                <w:sz w:val="20"/>
                <w:szCs w:val="20"/>
              </w:rPr>
              <w:t>, CCR, HPU,</w:t>
            </w:r>
          </w:p>
          <w:p w14:paraId="2E8881F6" w14:textId="77777777" w:rsidR="00BC2F57" w:rsidRPr="00F94CDF" w:rsidRDefault="00BC2F57" w:rsidP="00FA7991">
            <w:pPr>
              <w:snapToGrid w:val="0"/>
              <w:spacing w:before="60" w:after="60" w:line="240" w:lineRule="auto"/>
              <w:ind w:leftChars="0" w:left="0" w:right="0"/>
              <w:rPr>
                <w:sz w:val="20"/>
                <w:szCs w:val="20"/>
              </w:rPr>
            </w:pPr>
            <w:r w:rsidRPr="00F94CDF">
              <w:rPr>
                <w:sz w:val="20"/>
                <w:szCs w:val="20"/>
              </w:rPr>
              <w:t>RPSA, Refinery Flare, Interconnecting</w:t>
            </w:r>
          </w:p>
          <w:p w14:paraId="2C350F60" w14:textId="54709A84" w:rsidR="00BC2F57" w:rsidRDefault="00BC2F57" w:rsidP="00FA7991">
            <w:pPr>
              <w:snapToGrid w:val="0"/>
              <w:spacing w:before="60" w:after="60" w:line="240" w:lineRule="auto"/>
              <w:ind w:leftChars="0" w:left="0" w:right="0"/>
              <w:rPr>
                <w:sz w:val="20"/>
                <w:szCs w:val="20"/>
              </w:rPr>
            </w:pPr>
            <w:r>
              <w:rPr>
                <w:sz w:val="20"/>
                <w:szCs w:val="20"/>
              </w:rPr>
              <w:t>Unit, IA</w:t>
            </w:r>
          </w:p>
        </w:tc>
      </w:tr>
      <w:tr w:rsidR="00BC2F57" w:rsidRPr="00CE3165" w14:paraId="1EABFC83"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0CC00A0F"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PETRONAS Refinery and</w:t>
            </w:r>
          </w:p>
          <w:p w14:paraId="3E4E9EAB"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Petrochemical Integrated</w:t>
            </w:r>
          </w:p>
          <w:p w14:paraId="6929C8F4"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Development (RAPID) Project –</w:t>
            </w:r>
          </w:p>
          <w:p w14:paraId="030F39BF"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 xml:space="preserve">Package 4 (S SSU &amp; </w:t>
            </w:r>
            <w:proofErr w:type="gramStart"/>
            <w:r w:rsidRPr="00F94CDF">
              <w:rPr>
                <w:sz w:val="20"/>
                <w:szCs w:val="20"/>
              </w:rPr>
              <w:t>LSU)sulphur</w:t>
            </w:r>
            <w:proofErr w:type="gramEnd"/>
          </w:p>
          <w:p w14:paraId="7A270696" w14:textId="77777777" w:rsidR="00BC2F57" w:rsidRPr="00F94CDF" w:rsidRDefault="00BC2F57" w:rsidP="003A7414">
            <w:pPr>
              <w:snapToGrid w:val="0"/>
              <w:spacing w:before="60" w:after="60" w:line="240" w:lineRule="auto"/>
              <w:ind w:leftChars="0" w:left="0" w:right="0"/>
              <w:rPr>
                <w:sz w:val="20"/>
                <w:szCs w:val="20"/>
              </w:rPr>
            </w:pPr>
            <w:r>
              <w:rPr>
                <w:sz w:val="20"/>
                <w:szCs w:val="20"/>
              </w:rPr>
              <w:t xml:space="preserve">Block - </w:t>
            </w:r>
            <w:r w:rsidRPr="00FA7991">
              <w:rPr>
                <w:b/>
                <w:sz w:val="20"/>
                <w:szCs w:val="20"/>
              </w:rPr>
              <w:t>ARU</w:t>
            </w:r>
            <w:r>
              <w:rPr>
                <w:sz w:val="20"/>
                <w:szCs w:val="20"/>
              </w:rPr>
              <w:t xml:space="preserve">, SRU, </w:t>
            </w:r>
            <w:r w:rsidRPr="00FA7991">
              <w:rPr>
                <w:b/>
                <w:sz w:val="20"/>
                <w:szCs w:val="20"/>
              </w:rPr>
              <w:t>SWS</w:t>
            </w:r>
          </w:p>
        </w:tc>
        <w:tc>
          <w:tcPr>
            <w:tcW w:w="940" w:type="pct"/>
            <w:tcBorders>
              <w:top w:val="nil"/>
              <w:left w:val="nil"/>
              <w:bottom w:val="single" w:sz="8" w:space="0" w:color="AD1828"/>
              <w:right w:val="single" w:sz="8" w:space="0" w:color="AD1828"/>
            </w:tcBorders>
            <w:shd w:val="clear" w:color="auto" w:fill="auto"/>
          </w:tcPr>
          <w:p w14:paraId="46349D28"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 xml:space="preserve">Petrofac E&amp;C </w:t>
            </w:r>
            <w:proofErr w:type="spellStart"/>
            <w:r w:rsidRPr="00F94CDF">
              <w:rPr>
                <w:sz w:val="20"/>
                <w:szCs w:val="20"/>
              </w:rPr>
              <w:t>Sdn</w:t>
            </w:r>
            <w:proofErr w:type="spellEnd"/>
            <w:r w:rsidRPr="00F94CDF">
              <w:rPr>
                <w:sz w:val="20"/>
                <w:szCs w:val="20"/>
              </w:rPr>
              <w:t xml:space="preserve"> </w:t>
            </w:r>
            <w:proofErr w:type="spellStart"/>
            <w:r w:rsidRPr="00F94CDF">
              <w:rPr>
                <w:sz w:val="20"/>
                <w:szCs w:val="20"/>
              </w:rPr>
              <w:t>Bhd</w:t>
            </w:r>
            <w:proofErr w:type="spellEnd"/>
          </w:p>
        </w:tc>
        <w:tc>
          <w:tcPr>
            <w:tcW w:w="743" w:type="pct"/>
            <w:gridSpan w:val="2"/>
            <w:tcBorders>
              <w:top w:val="nil"/>
              <w:left w:val="nil"/>
              <w:bottom w:val="single" w:sz="8" w:space="0" w:color="AD1828"/>
              <w:right w:val="single" w:sz="8" w:space="0" w:color="AD1828"/>
            </w:tcBorders>
            <w:shd w:val="clear" w:color="auto" w:fill="auto"/>
          </w:tcPr>
          <w:p w14:paraId="6B7DF141"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PETRONAS Refinery</w:t>
            </w:r>
          </w:p>
          <w:p w14:paraId="599D2FC4"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and Petrochemical</w:t>
            </w:r>
          </w:p>
          <w:p w14:paraId="7E3E546E"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Corporation</w:t>
            </w:r>
          </w:p>
        </w:tc>
        <w:tc>
          <w:tcPr>
            <w:tcW w:w="644" w:type="pct"/>
            <w:tcBorders>
              <w:top w:val="nil"/>
              <w:left w:val="nil"/>
              <w:bottom w:val="single" w:sz="8" w:space="0" w:color="AD1828"/>
              <w:right w:val="single" w:sz="8" w:space="0" w:color="AD1828"/>
            </w:tcBorders>
            <w:shd w:val="clear" w:color="auto" w:fill="auto"/>
          </w:tcPr>
          <w:p w14:paraId="383A052F"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Pengerang, Johor,</w:t>
            </w:r>
          </w:p>
          <w:p w14:paraId="24E5B46B"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Malaysia</w:t>
            </w:r>
          </w:p>
        </w:tc>
        <w:tc>
          <w:tcPr>
            <w:tcW w:w="1485" w:type="pct"/>
            <w:gridSpan w:val="2"/>
            <w:tcBorders>
              <w:top w:val="nil"/>
              <w:left w:val="nil"/>
              <w:bottom w:val="single" w:sz="8" w:space="0" w:color="AD1828"/>
              <w:right w:val="single" w:sz="8" w:space="0" w:color="AD1828"/>
            </w:tcBorders>
            <w:shd w:val="clear" w:color="auto" w:fill="auto"/>
          </w:tcPr>
          <w:p w14:paraId="1B472645"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 xml:space="preserve">HAZID, ENVID, HER &amp; </w:t>
            </w:r>
            <w:proofErr w:type="gramStart"/>
            <w:r w:rsidRPr="00F94CDF">
              <w:rPr>
                <w:sz w:val="20"/>
                <w:szCs w:val="20"/>
              </w:rPr>
              <w:t>Bow –tie</w:t>
            </w:r>
            <w:proofErr w:type="gramEnd"/>
            <w:r w:rsidRPr="00F94CDF">
              <w:rPr>
                <w:sz w:val="20"/>
                <w:szCs w:val="20"/>
              </w:rPr>
              <w:t>, LDAR</w:t>
            </w:r>
          </w:p>
          <w:p w14:paraId="1393DDCA"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Program Development, Construction HRA,</w:t>
            </w:r>
          </w:p>
          <w:p w14:paraId="2AB0551E" w14:textId="77777777" w:rsidR="00BC2F57" w:rsidRPr="00F94CDF" w:rsidRDefault="00BC2F57" w:rsidP="003A7414">
            <w:pPr>
              <w:snapToGrid w:val="0"/>
              <w:spacing w:before="60" w:after="60" w:line="240" w:lineRule="auto"/>
              <w:ind w:leftChars="0" w:left="0" w:right="0"/>
              <w:rPr>
                <w:sz w:val="20"/>
                <w:szCs w:val="20"/>
              </w:rPr>
            </w:pPr>
            <w:r w:rsidRPr="00F94CDF">
              <w:rPr>
                <w:sz w:val="20"/>
                <w:szCs w:val="20"/>
              </w:rPr>
              <w:t>Construction ENVID, Construction HIRAC,</w:t>
            </w:r>
          </w:p>
          <w:p w14:paraId="6CC1A704" w14:textId="77777777" w:rsidR="00BC2F57" w:rsidRDefault="00BC2F57" w:rsidP="003A7414">
            <w:pPr>
              <w:snapToGrid w:val="0"/>
              <w:spacing w:before="60" w:after="60" w:line="240" w:lineRule="auto"/>
              <w:ind w:leftChars="0" w:left="0" w:right="0"/>
              <w:rPr>
                <w:sz w:val="20"/>
                <w:szCs w:val="20"/>
              </w:rPr>
            </w:pPr>
            <w:r w:rsidRPr="00F94CDF">
              <w:rPr>
                <w:sz w:val="20"/>
                <w:szCs w:val="20"/>
              </w:rPr>
              <w:t>RCM, LDAR Study</w:t>
            </w:r>
          </w:p>
          <w:p w14:paraId="5C312A5B" w14:textId="77777777" w:rsidR="00BC2F57" w:rsidRDefault="00BC2F57" w:rsidP="003A7414">
            <w:pPr>
              <w:snapToGrid w:val="0"/>
              <w:spacing w:before="60" w:after="60" w:line="240" w:lineRule="auto"/>
              <w:ind w:leftChars="0" w:left="0" w:right="0"/>
              <w:rPr>
                <w:sz w:val="20"/>
                <w:szCs w:val="20"/>
              </w:rPr>
            </w:pPr>
          </w:p>
          <w:p w14:paraId="49BE255B" w14:textId="01F0B0FB" w:rsidR="00BC2F57" w:rsidRPr="00F94CDF" w:rsidRDefault="00BC2F57" w:rsidP="003A7414">
            <w:pPr>
              <w:snapToGrid w:val="0"/>
              <w:spacing w:before="60" w:after="60" w:line="240" w:lineRule="auto"/>
              <w:ind w:leftChars="0" w:left="0" w:right="0"/>
              <w:rPr>
                <w:sz w:val="20"/>
                <w:szCs w:val="20"/>
              </w:rPr>
            </w:pPr>
            <w:r>
              <w:rPr>
                <w:sz w:val="20"/>
                <w:szCs w:val="20"/>
              </w:rPr>
              <w:t xml:space="preserve">Units studied: </w:t>
            </w:r>
            <w:r w:rsidRPr="00FA7991">
              <w:rPr>
                <w:b/>
                <w:sz w:val="20"/>
                <w:szCs w:val="20"/>
              </w:rPr>
              <w:t>ARU, SWS,</w:t>
            </w:r>
            <w:r>
              <w:rPr>
                <w:sz w:val="20"/>
                <w:szCs w:val="20"/>
              </w:rPr>
              <w:t xml:space="preserve"> SRU</w:t>
            </w:r>
          </w:p>
        </w:tc>
      </w:tr>
      <w:tr w:rsidR="00BC2F57" w:rsidRPr="00CE3165" w14:paraId="7D3481D2"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4702E902" w14:textId="77777777" w:rsidR="00BC2F57" w:rsidRPr="00BE01DE" w:rsidRDefault="00BC2F57" w:rsidP="003A7414">
            <w:pPr>
              <w:snapToGrid w:val="0"/>
              <w:spacing w:before="60" w:after="60" w:line="240" w:lineRule="auto"/>
              <w:ind w:leftChars="0" w:left="0" w:right="0"/>
              <w:rPr>
                <w:rFonts w:cs="Calibri"/>
                <w:color w:val="000000"/>
                <w:sz w:val="20"/>
                <w:szCs w:val="20"/>
                <w:highlight w:val="yellow"/>
              </w:rPr>
            </w:pPr>
            <w:r>
              <w:rPr>
                <w:rFonts w:cs="Calibri"/>
                <w:color w:val="000000"/>
                <w:sz w:val="20"/>
                <w:szCs w:val="20"/>
              </w:rPr>
              <w:t>Clean Fuels Project - Mina Abdullah Refinery (MAB1), Kuwait</w:t>
            </w:r>
          </w:p>
        </w:tc>
        <w:tc>
          <w:tcPr>
            <w:tcW w:w="940" w:type="pct"/>
            <w:tcBorders>
              <w:top w:val="nil"/>
              <w:left w:val="nil"/>
              <w:bottom w:val="single" w:sz="8" w:space="0" w:color="AD1828"/>
              <w:right w:val="single" w:sz="8" w:space="0" w:color="AD1828"/>
            </w:tcBorders>
            <w:shd w:val="clear" w:color="auto" w:fill="auto"/>
            <w:vAlign w:val="center"/>
          </w:tcPr>
          <w:p w14:paraId="55B1CD2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Petrofac, Samsung &amp; CB&amp;I JV</w:t>
            </w:r>
          </w:p>
        </w:tc>
        <w:tc>
          <w:tcPr>
            <w:tcW w:w="743" w:type="pct"/>
            <w:gridSpan w:val="2"/>
            <w:tcBorders>
              <w:top w:val="nil"/>
              <w:left w:val="nil"/>
              <w:bottom w:val="single" w:sz="8" w:space="0" w:color="AD1828"/>
              <w:right w:val="single" w:sz="8" w:space="0" w:color="AD1828"/>
            </w:tcBorders>
            <w:shd w:val="clear" w:color="auto" w:fill="auto"/>
            <w:vAlign w:val="center"/>
          </w:tcPr>
          <w:p w14:paraId="2117A8A2"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Kuwait National Petroleum Company (KNPC)</w:t>
            </w:r>
          </w:p>
        </w:tc>
        <w:tc>
          <w:tcPr>
            <w:tcW w:w="644" w:type="pct"/>
            <w:tcBorders>
              <w:top w:val="nil"/>
              <w:left w:val="nil"/>
              <w:bottom w:val="single" w:sz="8" w:space="0" w:color="AD1828"/>
              <w:right w:val="single" w:sz="8" w:space="0" w:color="AD1828"/>
            </w:tcBorders>
            <w:shd w:val="clear" w:color="auto" w:fill="auto"/>
            <w:vAlign w:val="center"/>
          </w:tcPr>
          <w:p w14:paraId="23AD1E6D"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Coastal Zone South OF Kuwait City</w:t>
            </w:r>
          </w:p>
        </w:tc>
        <w:tc>
          <w:tcPr>
            <w:tcW w:w="1485" w:type="pct"/>
            <w:gridSpan w:val="2"/>
            <w:tcBorders>
              <w:top w:val="nil"/>
              <w:left w:val="nil"/>
              <w:bottom w:val="single" w:sz="8" w:space="0" w:color="AD1828"/>
              <w:right w:val="single" w:sz="8" w:space="0" w:color="AD1828"/>
            </w:tcBorders>
            <w:shd w:val="clear" w:color="auto" w:fill="auto"/>
            <w:vAlign w:val="center"/>
          </w:tcPr>
          <w:p w14:paraId="437511B1"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 (LOPA), SIL Verification, Alarm Management Study</w:t>
            </w:r>
            <w:r>
              <w:rPr>
                <w:rFonts w:cs="Calibri"/>
                <w:color w:val="000000"/>
                <w:sz w:val="20"/>
                <w:szCs w:val="20"/>
              </w:rPr>
              <w:br/>
            </w:r>
            <w:r>
              <w:rPr>
                <w:rFonts w:cs="Calibri"/>
                <w:color w:val="000000"/>
                <w:sz w:val="20"/>
                <w:szCs w:val="20"/>
              </w:rPr>
              <w:br/>
              <w:t>Units Studied: CDU, CCR, HOC, KHT, DHT, VRU, HCR and DHTU</w:t>
            </w:r>
          </w:p>
        </w:tc>
      </w:tr>
      <w:tr w:rsidR="00BC2F57" w:rsidRPr="00CE3165" w14:paraId="09B990D0"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62656347"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t>Jazan</w:t>
            </w:r>
            <w:proofErr w:type="spellEnd"/>
            <w:r>
              <w:rPr>
                <w:rFonts w:cs="Calibri"/>
                <w:color w:val="000000"/>
                <w:sz w:val="20"/>
                <w:szCs w:val="20"/>
              </w:rPr>
              <w:t xml:space="preserve"> Refinery and Terminal Project</w:t>
            </w:r>
          </w:p>
        </w:tc>
        <w:tc>
          <w:tcPr>
            <w:tcW w:w="940" w:type="pct"/>
            <w:tcBorders>
              <w:top w:val="nil"/>
              <w:left w:val="nil"/>
              <w:bottom w:val="single" w:sz="8" w:space="0" w:color="AD1828"/>
              <w:right w:val="single" w:sz="8" w:space="0" w:color="AD1828"/>
            </w:tcBorders>
            <w:shd w:val="clear" w:color="auto" w:fill="auto"/>
            <w:vAlign w:val="center"/>
          </w:tcPr>
          <w:p w14:paraId="669E7CB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JGC Corporation / Hitachi Ltd.</w:t>
            </w:r>
            <w:r>
              <w:rPr>
                <w:rFonts w:cs="Calibri"/>
                <w:color w:val="000000"/>
                <w:sz w:val="20"/>
                <w:szCs w:val="20"/>
              </w:rPr>
              <w:br/>
            </w:r>
            <w:r>
              <w:rPr>
                <w:rFonts w:cs="Calibri"/>
                <w:color w:val="000000"/>
                <w:sz w:val="20"/>
                <w:szCs w:val="20"/>
              </w:rPr>
              <w:br/>
              <w:t>(Multiple EPC execution)</w:t>
            </w:r>
          </w:p>
        </w:tc>
        <w:tc>
          <w:tcPr>
            <w:tcW w:w="743" w:type="pct"/>
            <w:gridSpan w:val="2"/>
            <w:tcBorders>
              <w:top w:val="nil"/>
              <w:left w:val="nil"/>
              <w:bottom w:val="single" w:sz="8" w:space="0" w:color="AD1828"/>
              <w:right w:val="single" w:sz="8" w:space="0" w:color="AD1828"/>
            </w:tcBorders>
            <w:shd w:val="clear" w:color="auto" w:fill="auto"/>
            <w:vAlign w:val="center"/>
          </w:tcPr>
          <w:p w14:paraId="6923AE8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Aramco</w:t>
            </w:r>
          </w:p>
        </w:tc>
        <w:tc>
          <w:tcPr>
            <w:tcW w:w="644" w:type="pct"/>
            <w:tcBorders>
              <w:top w:val="nil"/>
              <w:left w:val="nil"/>
              <w:bottom w:val="single" w:sz="8" w:space="0" w:color="AD1828"/>
              <w:right w:val="single" w:sz="8" w:space="0" w:color="AD1828"/>
            </w:tcBorders>
            <w:shd w:val="clear" w:color="auto" w:fill="auto"/>
            <w:vAlign w:val="center"/>
          </w:tcPr>
          <w:p w14:paraId="18EC664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401BE8AA"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 (LOPA), Alarm Management Study</w:t>
            </w:r>
            <w:r>
              <w:rPr>
                <w:rFonts w:cs="Calibri"/>
                <w:color w:val="000000"/>
                <w:sz w:val="20"/>
                <w:szCs w:val="20"/>
              </w:rPr>
              <w:br/>
            </w:r>
            <w:r>
              <w:rPr>
                <w:rFonts w:cs="Calibri"/>
                <w:color w:val="000000"/>
                <w:sz w:val="20"/>
                <w:szCs w:val="20"/>
              </w:rPr>
              <w:br/>
              <w:t>Units Studied:</w:t>
            </w:r>
            <w:r w:rsidRPr="00FA7991">
              <w:rPr>
                <w:rFonts w:cs="Calibri"/>
                <w:b/>
                <w:color w:val="000000"/>
                <w:sz w:val="20"/>
                <w:szCs w:val="20"/>
              </w:rPr>
              <w:t xml:space="preserve"> Naphtha</w:t>
            </w:r>
            <w:r>
              <w:rPr>
                <w:rFonts w:cs="Calibri"/>
                <w:color w:val="000000"/>
                <w:sz w:val="20"/>
                <w:szCs w:val="20"/>
              </w:rPr>
              <w:t xml:space="preserve">, Aromatics, </w:t>
            </w:r>
            <w:r w:rsidRPr="00FA7991">
              <w:rPr>
                <w:rFonts w:cs="Calibri"/>
                <w:b/>
                <w:color w:val="000000"/>
                <w:sz w:val="20"/>
                <w:szCs w:val="20"/>
              </w:rPr>
              <w:t>NHT</w:t>
            </w:r>
            <w:r>
              <w:rPr>
                <w:rFonts w:cs="Calibri"/>
                <w:color w:val="000000"/>
                <w:sz w:val="20"/>
                <w:szCs w:val="20"/>
              </w:rPr>
              <w:t>, Reformer, CCR, C5/ C6 I</w:t>
            </w:r>
            <w:r w:rsidRPr="00FA7991">
              <w:rPr>
                <w:rFonts w:cs="Calibri"/>
                <w:b/>
                <w:color w:val="000000"/>
                <w:sz w:val="20"/>
                <w:szCs w:val="20"/>
              </w:rPr>
              <w:t>somerisation</w:t>
            </w:r>
            <w:r>
              <w:rPr>
                <w:rFonts w:cs="Calibri"/>
                <w:color w:val="000000"/>
                <w:sz w:val="20"/>
                <w:szCs w:val="20"/>
              </w:rPr>
              <w:t xml:space="preserve">, P-xylene/ Benzene Extraction Unit apart from Vendor Packages and MOCP. </w:t>
            </w:r>
          </w:p>
        </w:tc>
      </w:tr>
      <w:tr w:rsidR="00BC2F57" w:rsidRPr="00CE3165" w14:paraId="08487145"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01DCE309"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lastRenderedPageBreak/>
              <w:t>Pertamina</w:t>
            </w:r>
            <w:proofErr w:type="spellEnd"/>
            <w:r>
              <w:rPr>
                <w:rFonts w:cs="Calibri"/>
                <w:color w:val="000000"/>
                <w:sz w:val="20"/>
                <w:szCs w:val="20"/>
              </w:rPr>
              <w:t xml:space="preserve"> </w:t>
            </w:r>
            <w:proofErr w:type="spellStart"/>
            <w:r>
              <w:rPr>
                <w:rFonts w:cs="Calibri"/>
                <w:color w:val="000000"/>
                <w:sz w:val="20"/>
                <w:szCs w:val="20"/>
              </w:rPr>
              <w:t>Cilacap</w:t>
            </w:r>
            <w:proofErr w:type="spellEnd"/>
            <w:r>
              <w:rPr>
                <w:rFonts w:cs="Calibri"/>
                <w:color w:val="000000"/>
                <w:sz w:val="20"/>
                <w:szCs w:val="20"/>
              </w:rPr>
              <w:t xml:space="preserve"> Blue Sky Project (PBLC) Project</w:t>
            </w:r>
          </w:p>
        </w:tc>
        <w:tc>
          <w:tcPr>
            <w:tcW w:w="940" w:type="pct"/>
            <w:tcBorders>
              <w:top w:val="nil"/>
              <w:left w:val="nil"/>
              <w:bottom w:val="single" w:sz="8" w:space="0" w:color="AD1828"/>
              <w:right w:val="single" w:sz="8" w:space="0" w:color="AD1828"/>
            </w:tcBorders>
            <w:shd w:val="clear" w:color="auto" w:fill="auto"/>
            <w:vAlign w:val="center"/>
          </w:tcPr>
          <w:p w14:paraId="11FE74C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JGC Corporation</w:t>
            </w:r>
          </w:p>
        </w:tc>
        <w:tc>
          <w:tcPr>
            <w:tcW w:w="743" w:type="pct"/>
            <w:gridSpan w:val="2"/>
            <w:tcBorders>
              <w:top w:val="nil"/>
              <w:left w:val="nil"/>
              <w:bottom w:val="single" w:sz="8" w:space="0" w:color="AD1828"/>
              <w:right w:val="single" w:sz="8" w:space="0" w:color="AD1828"/>
            </w:tcBorders>
            <w:shd w:val="clear" w:color="auto" w:fill="auto"/>
            <w:vAlign w:val="center"/>
          </w:tcPr>
          <w:p w14:paraId="69D221ED"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PT </w:t>
            </w:r>
            <w:proofErr w:type="spellStart"/>
            <w:r>
              <w:rPr>
                <w:rFonts w:cs="Calibri"/>
                <w:color w:val="000000"/>
                <w:sz w:val="20"/>
                <w:szCs w:val="20"/>
              </w:rPr>
              <w:t>Pertamina</w:t>
            </w:r>
            <w:proofErr w:type="spellEnd"/>
          </w:p>
        </w:tc>
        <w:tc>
          <w:tcPr>
            <w:tcW w:w="644" w:type="pct"/>
            <w:tcBorders>
              <w:top w:val="nil"/>
              <w:left w:val="nil"/>
              <w:bottom w:val="single" w:sz="8" w:space="0" w:color="AD1828"/>
              <w:right w:val="single" w:sz="8" w:space="0" w:color="AD1828"/>
            </w:tcBorders>
            <w:shd w:val="clear" w:color="auto" w:fill="auto"/>
            <w:vAlign w:val="center"/>
          </w:tcPr>
          <w:p w14:paraId="3D6C5DB6"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Indonesia</w:t>
            </w:r>
          </w:p>
        </w:tc>
        <w:tc>
          <w:tcPr>
            <w:tcW w:w="1485" w:type="pct"/>
            <w:gridSpan w:val="2"/>
            <w:tcBorders>
              <w:top w:val="nil"/>
              <w:left w:val="nil"/>
              <w:bottom w:val="single" w:sz="8" w:space="0" w:color="AD1828"/>
              <w:right w:val="single" w:sz="8" w:space="0" w:color="AD1828"/>
            </w:tcBorders>
            <w:shd w:val="clear" w:color="auto" w:fill="auto"/>
            <w:vAlign w:val="center"/>
          </w:tcPr>
          <w:p w14:paraId="0153D614"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 HAZID</w:t>
            </w:r>
          </w:p>
        </w:tc>
      </w:tr>
      <w:tr w:rsidR="00BC2F57" w:rsidRPr="00CE3165" w14:paraId="10C14551"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29A048CB" w14:textId="09865AA3" w:rsidR="00BC2F57" w:rsidRDefault="00BC2F57" w:rsidP="003A7414">
            <w:pPr>
              <w:snapToGrid w:val="0"/>
              <w:spacing w:before="60" w:after="60" w:line="240" w:lineRule="auto"/>
              <w:ind w:leftChars="0" w:left="0" w:right="0"/>
              <w:rPr>
                <w:rFonts w:cs="Calibri"/>
                <w:color w:val="000000"/>
                <w:sz w:val="20"/>
                <w:szCs w:val="20"/>
              </w:rPr>
            </w:pPr>
            <w:r w:rsidRPr="00AA06C8">
              <w:rPr>
                <w:rFonts w:eastAsia="Helvetica" w:cs="Helvetica" w:hint="eastAsia"/>
                <w:bCs/>
                <w:sz w:val="20"/>
                <w:szCs w:val="20"/>
              </w:rPr>
              <w:t>Clean Fuels Project</w:t>
            </w:r>
            <w:r w:rsidRPr="00AA06C8">
              <w:rPr>
                <w:rFonts w:eastAsia="Helvetica" w:cs="Helvetica"/>
                <w:bCs/>
                <w:sz w:val="20"/>
                <w:szCs w:val="20"/>
              </w:rPr>
              <w:t xml:space="preserve"> </w:t>
            </w:r>
            <w:r w:rsidRPr="00AA06C8">
              <w:rPr>
                <w:rFonts w:eastAsia="Helvetica" w:cs="Helvetica" w:hint="eastAsia"/>
                <w:bCs/>
                <w:sz w:val="20"/>
                <w:szCs w:val="20"/>
              </w:rPr>
              <w:t xml:space="preserve">- Mina </w:t>
            </w:r>
            <w:r w:rsidRPr="00AA06C8">
              <w:rPr>
                <w:rFonts w:eastAsia="Helvetica" w:cs="Helvetica"/>
                <w:bCs/>
                <w:sz w:val="20"/>
                <w:szCs w:val="20"/>
              </w:rPr>
              <w:t>Al-Ahmadi</w:t>
            </w:r>
            <w:r w:rsidRPr="00AA06C8">
              <w:rPr>
                <w:rFonts w:eastAsia="Helvetica" w:cs="Helvetica" w:hint="eastAsia"/>
                <w:bCs/>
                <w:sz w:val="20"/>
                <w:szCs w:val="20"/>
              </w:rPr>
              <w:t xml:space="preserve"> Refinery (MA</w:t>
            </w:r>
            <w:r w:rsidRPr="00AA06C8">
              <w:rPr>
                <w:rFonts w:eastAsia="Helvetica" w:cs="Helvetica"/>
                <w:bCs/>
                <w:sz w:val="20"/>
                <w:szCs w:val="20"/>
              </w:rPr>
              <w:t>A</w:t>
            </w:r>
            <w:r w:rsidRPr="00AA06C8">
              <w:rPr>
                <w:rFonts w:eastAsia="Helvetica" w:cs="Helvetica" w:hint="eastAsia"/>
                <w:bCs/>
                <w:sz w:val="20"/>
                <w:szCs w:val="20"/>
              </w:rPr>
              <w:t>), Kuwait</w:t>
            </w:r>
          </w:p>
        </w:tc>
        <w:tc>
          <w:tcPr>
            <w:tcW w:w="940" w:type="pct"/>
            <w:tcBorders>
              <w:top w:val="nil"/>
              <w:left w:val="nil"/>
              <w:bottom w:val="single" w:sz="8" w:space="0" w:color="AD1828"/>
              <w:right w:val="single" w:sz="8" w:space="0" w:color="AD1828"/>
            </w:tcBorders>
            <w:shd w:val="clear" w:color="auto" w:fill="auto"/>
          </w:tcPr>
          <w:p w14:paraId="05154CD8" w14:textId="024FDFCF" w:rsidR="00BC2F57" w:rsidRDefault="00BC2F57" w:rsidP="003A7414">
            <w:pPr>
              <w:snapToGrid w:val="0"/>
              <w:spacing w:before="60" w:after="60" w:line="240" w:lineRule="auto"/>
              <w:ind w:leftChars="0" w:left="0" w:right="0"/>
              <w:rPr>
                <w:rFonts w:cs="Calibri"/>
                <w:color w:val="000000"/>
                <w:sz w:val="20"/>
                <w:szCs w:val="20"/>
              </w:rPr>
            </w:pPr>
            <w:r w:rsidRPr="007706B2">
              <w:rPr>
                <w:rFonts w:eastAsia="Times New Roman" w:cs="Helvetica" w:hint="eastAsia"/>
                <w:bCs/>
                <w:sz w:val="20"/>
                <w:szCs w:val="20"/>
                <w:lang w:eastAsia="zh-HK"/>
              </w:rPr>
              <w:t>JGC Corporation /</w:t>
            </w:r>
            <w:r w:rsidRPr="00AA06C8">
              <w:rPr>
                <w:rFonts w:eastAsia="Helvetica" w:cs="Helvetica"/>
                <w:bCs/>
                <w:sz w:val="20"/>
                <w:szCs w:val="20"/>
              </w:rPr>
              <w:t xml:space="preserve"> GS Engineering &amp; Construction / </w:t>
            </w:r>
            <w:r w:rsidRPr="007706B2">
              <w:rPr>
                <w:rFonts w:eastAsia="Times New Roman" w:cs="Helvetica" w:hint="eastAsia"/>
                <w:bCs/>
                <w:sz w:val="20"/>
                <w:szCs w:val="20"/>
                <w:lang w:eastAsia="zh-HK"/>
              </w:rPr>
              <w:t xml:space="preserve">SK </w:t>
            </w:r>
            <w:r w:rsidRPr="00AA06C8">
              <w:rPr>
                <w:rFonts w:eastAsia="Helvetica" w:cs="Helvetica"/>
                <w:bCs/>
                <w:sz w:val="20"/>
                <w:szCs w:val="20"/>
              </w:rPr>
              <w:t xml:space="preserve">Engineering &amp; Construction </w:t>
            </w:r>
          </w:p>
        </w:tc>
        <w:tc>
          <w:tcPr>
            <w:tcW w:w="743" w:type="pct"/>
            <w:gridSpan w:val="2"/>
            <w:tcBorders>
              <w:top w:val="nil"/>
              <w:left w:val="nil"/>
              <w:bottom w:val="single" w:sz="8" w:space="0" w:color="AD1828"/>
              <w:right w:val="single" w:sz="8" w:space="0" w:color="AD1828"/>
            </w:tcBorders>
            <w:shd w:val="clear" w:color="auto" w:fill="auto"/>
          </w:tcPr>
          <w:p w14:paraId="6692A6EB" w14:textId="4D49AB57" w:rsidR="00BC2F57" w:rsidRDefault="00BC2F57" w:rsidP="003A7414">
            <w:pPr>
              <w:snapToGrid w:val="0"/>
              <w:spacing w:before="60" w:after="60" w:line="240" w:lineRule="auto"/>
              <w:ind w:leftChars="0" w:left="0" w:right="0"/>
              <w:rPr>
                <w:rFonts w:cs="Calibri"/>
                <w:color w:val="000000"/>
                <w:sz w:val="20"/>
                <w:szCs w:val="20"/>
              </w:rPr>
            </w:pPr>
            <w:r w:rsidRPr="00AA06C8">
              <w:rPr>
                <w:rFonts w:eastAsia="Helvetica" w:cs="Helvetica" w:hint="eastAsia"/>
                <w:bCs/>
                <w:sz w:val="20"/>
                <w:szCs w:val="20"/>
              </w:rPr>
              <w:t>Kuwait National Petroleum Company (KNPC)</w:t>
            </w:r>
          </w:p>
        </w:tc>
        <w:tc>
          <w:tcPr>
            <w:tcW w:w="644" w:type="pct"/>
            <w:tcBorders>
              <w:top w:val="nil"/>
              <w:left w:val="nil"/>
              <w:bottom w:val="single" w:sz="8" w:space="0" w:color="AD1828"/>
              <w:right w:val="single" w:sz="8" w:space="0" w:color="AD1828"/>
            </w:tcBorders>
            <w:shd w:val="clear" w:color="auto" w:fill="auto"/>
          </w:tcPr>
          <w:p w14:paraId="231A7BE9" w14:textId="1E3F09B8" w:rsidR="00BC2F57" w:rsidRDefault="00BC2F57" w:rsidP="003A7414">
            <w:pPr>
              <w:snapToGrid w:val="0"/>
              <w:spacing w:before="60" w:after="60" w:line="240" w:lineRule="auto"/>
              <w:ind w:leftChars="0" w:left="0" w:right="0"/>
              <w:rPr>
                <w:rFonts w:cs="Calibri"/>
                <w:color w:val="000000"/>
                <w:sz w:val="20"/>
                <w:szCs w:val="20"/>
              </w:rPr>
            </w:pPr>
            <w:r w:rsidRPr="00AA06C8">
              <w:rPr>
                <w:rFonts w:eastAsia="Helvetica" w:cs="Helvetica"/>
                <w:bCs/>
                <w:sz w:val="20"/>
                <w:szCs w:val="20"/>
              </w:rPr>
              <w:t>Coastal</w:t>
            </w:r>
            <w:r w:rsidRPr="00AA06C8">
              <w:rPr>
                <w:rFonts w:eastAsia="Helvetica" w:cs="Helvetica" w:hint="eastAsia"/>
                <w:bCs/>
                <w:sz w:val="20"/>
                <w:szCs w:val="20"/>
              </w:rPr>
              <w:t xml:space="preserve"> Zone South OF </w:t>
            </w:r>
            <w:r w:rsidRPr="00AA06C8">
              <w:rPr>
                <w:rFonts w:eastAsia="Helvetica" w:cs="Helvetica"/>
                <w:bCs/>
                <w:sz w:val="20"/>
                <w:szCs w:val="20"/>
              </w:rPr>
              <w:t>Kuwa</w:t>
            </w:r>
            <w:r w:rsidRPr="00AA06C8">
              <w:rPr>
                <w:rFonts w:eastAsia="Helvetica" w:cs="Helvetica" w:hint="eastAsia"/>
                <w:bCs/>
                <w:sz w:val="20"/>
                <w:szCs w:val="20"/>
              </w:rPr>
              <w:t>it City</w:t>
            </w:r>
          </w:p>
        </w:tc>
        <w:tc>
          <w:tcPr>
            <w:tcW w:w="1485" w:type="pct"/>
            <w:gridSpan w:val="2"/>
            <w:tcBorders>
              <w:top w:val="nil"/>
              <w:left w:val="nil"/>
              <w:bottom w:val="single" w:sz="8" w:space="0" w:color="AD1828"/>
              <w:right w:val="single" w:sz="8" w:space="0" w:color="AD1828"/>
            </w:tcBorders>
            <w:shd w:val="clear" w:color="auto" w:fill="auto"/>
          </w:tcPr>
          <w:p w14:paraId="73648B8B" w14:textId="77777777" w:rsidR="00BC2F57" w:rsidRDefault="00BC2F57" w:rsidP="00D5186E">
            <w:pPr>
              <w:spacing w:after="0" w:line="240" w:lineRule="auto"/>
              <w:ind w:leftChars="0" w:left="0" w:right="0"/>
              <w:rPr>
                <w:rFonts w:eastAsia="Helvetica" w:cs="Helvetica"/>
                <w:bCs/>
                <w:sz w:val="20"/>
                <w:szCs w:val="20"/>
              </w:rPr>
            </w:pPr>
            <w:r w:rsidRPr="007706B2">
              <w:rPr>
                <w:rFonts w:eastAsia="Times New Roman" w:cs="Helvetica" w:hint="eastAsia"/>
                <w:bCs/>
                <w:sz w:val="20"/>
                <w:szCs w:val="20"/>
                <w:lang w:eastAsia="zh-HK"/>
              </w:rPr>
              <w:t xml:space="preserve">Alarm Management </w:t>
            </w:r>
            <w:r w:rsidRPr="00AA06C8">
              <w:rPr>
                <w:rFonts w:eastAsia="Helvetica" w:cs="Helvetica" w:hint="eastAsia"/>
                <w:bCs/>
                <w:sz w:val="20"/>
                <w:szCs w:val="20"/>
              </w:rPr>
              <w:t>Study</w:t>
            </w:r>
            <w:r>
              <w:rPr>
                <w:rFonts w:eastAsia="Helvetica" w:cs="Helvetica"/>
                <w:bCs/>
                <w:sz w:val="20"/>
                <w:szCs w:val="20"/>
              </w:rPr>
              <w:t xml:space="preserve"> </w:t>
            </w:r>
          </w:p>
          <w:p w14:paraId="734A3A12" w14:textId="77777777" w:rsidR="00BC2F57" w:rsidRDefault="00BC2F57" w:rsidP="00D5186E">
            <w:pPr>
              <w:spacing w:after="0" w:line="240" w:lineRule="auto"/>
              <w:ind w:leftChars="0" w:left="0" w:right="0"/>
              <w:rPr>
                <w:rFonts w:eastAsia="Helvetica" w:cs="Helvetica"/>
                <w:bCs/>
                <w:sz w:val="20"/>
                <w:szCs w:val="20"/>
              </w:rPr>
            </w:pPr>
          </w:p>
          <w:p w14:paraId="70769865" w14:textId="01A2B802" w:rsidR="00BC2F57" w:rsidRDefault="00BC2F57" w:rsidP="003A7414">
            <w:pPr>
              <w:snapToGrid w:val="0"/>
              <w:spacing w:before="60" w:after="60" w:line="240" w:lineRule="auto"/>
              <w:ind w:leftChars="0" w:left="0" w:right="0"/>
              <w:rPr>
                <w:rFonts w:cs="Calibri"/>
                <w:color w:val="000000"/>
                <w:sz w:val="20"/>
                <w:szCs w:val="20"/>
              </w:rPr>
            </w:pPr>
            <w:r>
              <w:rPr>
                <w:rFonts w:eastAsia="Helvetica" w:cs="Helvetica"/>
                <w:bCs/>
                <w:sz w:val="20"/>
                <w:szCs w:val="20"/>
              </w:rPr>
              <w:t xml:space="preserve">Units Studied: </w:t>
            </w:r>
            <w:r w:rsidRPr="00D5465B">
              <w:rPr>
                <w:rFonts w:eastAsia="Helvetica" w:cs="Helvetica"/>
                <w:bCs/>
                <w:sz w:val="20"/>
                <w:szCs w:val="20"/>
              </w:rPr>
              <w:t xml:space="preserve">U107 </w:t>
            </w:r>
            <w:r>
              <w:rPr>
                <w:rFonts w:eastAsia="Helvetica" w:cs="Helvetica"/>
                <w:bCs/>
                <w:sz w:val="20"/>
                <w:szCs w:val="20"/>
              </w:rPr>
              <w:t>–</w:t>
            </w:r>
            <w:r w:rsidRPr="00D5465B">
              <w:rPr>
                <w:rFonts w:eastAsia="Helvetica" w:cs="Helvetica"/>
                <w:bCs/>
                <w:sz w:val="20"/>
                <w:szCs w:val="20"/>
              </w:rPr>
              <w:t xml:space="preserve"> </w:t>
            </w:r>
            <w:r w:rsidRPr="00FA7991">
              <w:rPr>
                <w:rFonts w:eastAsia="Helvetica" w:cs="Helvetica"/>
                <w:b/>
                <w:bCs/>
                <w:sz w:val="20"/>
                <w:szCs w:val="20"/>
              </w:rPr>
              <w:t>Isomer</w:t>
            </w:r>
            <w:r>
              <w:rPr>
                <w:rFonts w:eastAsia="Helvetica" w:cs="Helvetica"/>
                <w:bCs/>
                <w:sz w:val="20"/>
                <w:szCs w:val="20"/>
              </w:rPr>
              <w:t>;</w:t>
            </w:r>
            <w:r>
              <w:t xml:space="preserve"> </w:t>
            </w:r>
            <w:r w:rsidRPr="00D5465B">
              <w:rPr>
                <w:rFonts w:eastAsia="Helvetica" w:cs="Helvetica"/>
                <w:bCs/>
                <w:sz w:val="20"/>
                <w:szCs w:val="20"/>
              </w:rPr>
              <w:t>U125 - LPG TU</w:t>
            </w:r>
            <w:r>
              <w:rPr>
                <w:rFonts w:eastAsia="Helvetica" w:cs="Helvetica"/>
                <w:bCs/>
                <w:sz w:val="20"/>
                <w:szCs w:val="20"/>
              </w:rPr>
              <w:t>,</w:t>
            </w:r>
            <w:r>
              <w:t xml:space="preserve"> </w:t>
            </w:r>
            <w:r w:rsidRPr="00D5465B">
              <w:rPr>
                <w:rFonts w:eastAsia="Helvetica" w:cs="Helvetica"/>
                <w:bCs/>
                <w:sz w:val="20"/>
                <w:szCs w:val="20"/>
              </w:rPr>
              <w:t>U135 - DCU-</w:t>
            </w:r>
            <w:r w:rsidRPr="00FA7991">
              <w:rPr>
                <w:rFonts w:eastAsia="Helvetica" w:cs="Helvetica"/>
                <w:b/>
                <w:bCs/>
                <w:sz w:val="20"/>
                <w:szCs w:val="20"/>
              </w:rPr>
              <w:t>NHTU</w:t>
            </w:r>
            <w:r>
              <w:rPr>
                <w:rFonts w:eastAsia="Helvetica" w:cs="Helvetica"/>
                <w:bCs/>
                <w:sz w:val="20"/>
                <w:szCs w:val="20"/>
              </w:rPr>
              <w:t>,</w:t>
            </w:r>
            <w:r>
              <w:t xml:space="preserve"> </w:t>
            </w:r>
            <w:r w:rsidRPr="00D5465B">
              <w:rPr>
                <w:rFonts w:eastAsia="Helvetica" w:cs="Helvetica"/>
                <w:bCs/>
                <w:sz w:val="20"/>
                <w:szCs w:val="20"/>
              </w:rPr>
              <w:t>U137 - De-</w:t>
            </w:r>
            <w:proofErr w:type="spellStart"/>
            <w:r w:rsidRPr="00D5465B">
              <w:rPr>
                <w:rFonts w:eastAsia="Helvetica" w:cs="Helvetica"/>
                <w:bCs/>
                <w:sz w:val="20"/>
                <w:szCs w:val="20"/>
              </w:rPr>
              <w:t>Isopropanizer</w:t>
            </w:r>
            <w:proofErr w:type="spellEnd"/>
            <w:r>
              <w:rPr>
                <w:rFonts w:eastAsia="Helvetica" w:cs="Helvetica"/>
                <w:bCs/>
                <w:sz w:val="20"/>
                <w:szCs w:val="20"/>
              </w:rPr>
              <w:t>,</w:t>
            </w:r>
            <w:r>
              <w:t xml:space="preserve"> </w:t>
            </w:r>
            <w:r w:rsidRPr="00D5465B">
              <w:rPr>
                <w:rFonts w:eastAsia="Helvetica" w:cs="Helvetica"/>
                <w:bCs/>
                <w:sz w:val="20"/>
                <w:szCs w:val="20"/>
              </w:rPr>
              <w:t>U138 - IC5 Merox Unit</w:t>
            </w:r>
            <w:r>
              <w:rPr>
                <w:rFonts w:eastAsia="Helvetica" w:cs="Helvetica"/>
                <w:bCs/>
                <w:sz w:val="20"/>
                <w:szCs w:val="20"/>
              </w:rPr>
              <w:t>,</w:t>
            </w:r>
            <w:r>
              <w:t xml:space="preserve"> </w:t>
            </w:r>
            <w:r w:rsidRPr="00D5465B">
              <w:rPr>
                <w:rFonts w:eastAsia="Helvetica" w:cs="Helvetica"/>
                <w:bCs/>
                <w:sz w:val="20"/>
                <w:szCs w:val="20"/>
              </w:rPr>
              <w:t xml:space="preserve">U144 </w:t>
            </w:r>
            <w:r>
              <w:rPr>
                <w:rFonts w:eastAsia="Helvetica" w:cs="Helvetica"/>
                <w:bCs/>
                <w:sz w:val="20"/>
                <w:szCs w:val="20"/>
              </w:rPr>
              <w:t>–</w:t>
            </w:r>
            <w:r w:rsidRPr="00D5465B">
              <w:rPr>
                <w:rFonts w:eastAsia="Helvetica" w:cs="Helvetica"/>
                <w:bCs/>
                <w:sz w:val="20"/>
                <w:szCs w:val="20"/>
              </w:rPr>
              <w:t xml:space="preserve"> GOD</w:t>
            </w:r>
            <w:r>
              <w:rPr>
                <w:rFonts w:eastAsia="Helvetica" w:cs="Helvetica"/>
                <w:bCs/>
                <w:sz w:val="20"/>
                <w:szCs w:val="20"/>
              </w:rPr>
              <w:t>,</w:t>
            </w:r>
            <w:r>
              <w:t xml:space="preserve"> </w:t>
            </w:r>
            <w:r w:rsidRPr="00D5465B">
              <w:rPr>
                <w:rFonts w:eastAsia="Helvetica" w:cs="Helvetica"/>
                <w:bCs/>
                <w:sz w:val="20"/>
                <w:szCs w:val="20"/>
              </w:rPr>
              <w:t>U146 - De-</w:t>
            </w:r>
            <w:proofErr w:type="spellStart"/>
            <w:r w:rsidRPr="00D5465B">
              <w:rPr>
                <w:rFonts w:eastAsia="Helvetica" w:cs="Helvetica"/>
                <w:bCs/>
                <w:sz w:val="20"/>
                <w:szCs w:val="20"/>
              </w:rPr>
              <w:t>isobutanizer</w:t>
            </w:r>
            <w:proofErr w:type="spellEnd"/>
            <w:r>
              <w:t xml:space="preserve"> ,</w:t>
            </w:r>
            <w:r w:rsidRPr="00D5465B">
              <w:rPr>
                <w:rFonts w:eastAsia="Helvetica" w:cs="Helvetica"/>
                <w:bCs/>
                <w:sz w:val="20"/>
                <w:szCs w:val="20"/>
              </w:rPr>
              <w:t xml:space="preserve">U148 </w:t>
            </w:r>
            <w:r>
              <w:rPr>
                <w:rFonts w:eastAsia="Helvetica" w:cs="Helvetica"/>
                <w:bCs/>
                <w:sz w:val="20"/>
                <w:szCs w:val="20"/>
              </w:rPr>
              <w:t>–</w:t>
            </w:r>
            <w:r w:rsidRPr="00D5465B">
              <w:rPr>
                <w:rFonts w:eastAsia="Helvetica" w:cs="Helvetica"/>
                <w:bCs/>
                <w:sz w:val="20"/>
                <w:szCs w:val="20"/>
              </w:rPr>
              <w:t xml:space="preserve"> HPU</w:t>
            </w:r>
            <w:r>
              <w:rPr>
                <w:rFonts w:eastAsia="Helvetica" w:cs="Helvetica"/>
                <w:bCs/>
                <w:sz w:val="20"/>
                <w:szCs w:val="20"/>
              </w:rPr>
              <w:t>,</w:t>
            </w:r>
            <w:r>
              <w:t xml:space="preserve"> </w:t>
            </w:r>
            <w:r w:rsidRPr="00D5465B">
              <w:rPr>
                <w:rFonts w:eastAsia="Helvetica" w:cs="Helvetica"/>
                <w:bCs/>
                <w:sz w:val="20"/>
                <w:szCs w:val="20"/>
              </w:rPr>
              <w:t>U187 - Coke Handling facility</w:t>
            </w:r>
            <w:r>
              <w:t xml:space="preserve"> ,</w:t>
            </w:r>
            <w:r w:rsidRPr="00D5465B">
              <w:rPr>
                <w:rFonts w:eastAsia="Helvetica" w:cs="Helvetica"/>
                <w:bCs/>
                <w:sz w:val="20"/>
                <w:szCs w:val="20"/>
              </w:rPr>
              <w:t>U129 - Steam System</w:t>
            </w:r>
            <w:r>
              <w:rPr>
                <w:rFonts w:eastAsia="Helvetica" w:cs="Helvetica"/>
                <w:bCs/>
                <w:sz w:val="20"/>
                <w:szCs w:val="20"/>
              </w:rPr>
              <w:t>,</w:t>
            </w:r>
            <w:r>
              <w:t xml:space="preserve"> </w:t>
            </w:r>
            <w:r w:rsidRPr="00D5465B">
              <w:rPr>
                <w:rFonts w:eastAsia="Helvetica" w:cs="Helvetica"/>
                <w:bCs/>
                <w:sz w:val="20"/>
                <w:szCs w:val="20"/>
              </w:rPr>
              <w:t xml:space="preserve">U141 </w:t>
            </w:r>
            <w:r>
              <w:rPr>
                <w:rFonts w:eastAsia="Helvetica" w:cs="Helvetica"/>
                <w:bCs/>
                <w:sz w:val="20"/>
                <w:szCs w:val="20"/>
              </w:rPr>
              <w:t>–</w:t>
            </w:r>
            <w:r w:rsidRPr="00D5465B">
              <w:rPr>
                <w:rFonts w:eastAsia="Helvetica" w:cs="Helvetica"/>
                <w:bCs/>
                <w:sz w:val="20"/>
                <w:szCs w:val="20"/>
              </w:rPr>
              <w:t xml:space="preserve"> ARDS</w:t>
            </w:r>
            <w:r>
              <w:rPr>
                <w:rFonts w:eastAsia="Helvetica" w:cs="Helvetica"/>
                <w:bCs/>
                <w:sz w:val="20"/>
                <w:szCs w:val="20"/>
              </w:rPr>
              <w:t>,</w:t>
            </w:r>
            <w:r>
              <w:t xml:space="preserve"> </w:t>
            </w:r>
            <w:r w:rsidRPr="00D5465B">
              <w:rPr>
                <w:rFonts w:eastAsia="Helvetica" w:cs="Helvetica"/>
                <w:bCs/>
                <w:sz w:val="20"/>
                <w:szCs w:val="20"/>
              </w:rPr>
              <w:t xml:space="preserve">U150 </w:t>
            </w:r>
            <w:r>
              <w:rPr>
                <w:rFonts w:eastAsia="Helvetica" w:cs="Helvetica"/>
                <w:bCs/>
                <w:sz w:val="20"/>
                <w:szCs w:val="20"/>
              </w:rPr>
              <w:t>–</w:t>
            </w:r>
            <w:r w:rsidRPr="00D5465B">
              <w:rPr>
                <w:rFonts w:eastAsia="Helvetica" w:cs="Helvetica"/>
                <w:bCs/>
                <w:sz w:val="20"/>
                <w:szCs w:val="20"/>
              </w:rPr>
              <w:t xml:space="preserve"> HSR</w:t>
            </w:r>
            <w:r>
              <w:rPr>
                <w:rFonts w:eastAsia="Helvetica" w:cs="Helvetica"/>
                <w:bCs/>
                <w:sz w:val="20"/>
                <w:szCs w:val="20"/>
              </w:rPr>
              <w:t>,</w:t>
            </w:r>
            <w:r>
              <w:t xml:space="preserve"> </w:t>
            </w:r>
            <w:r w:rsidRPr="00D5465B">
              <w:rPr>
                <w:rFonts w:eastAsia="Helvetica" w:cs="Helvetica"/>
                <w:bCs/>
                <w:sz w:val="20"/>
                <w:szCs w:val="20"/>
              </w:rPr>
              <w:t>U160 - Interconnecting piping</w:t>
            </w:r>
            <w:r>
              <w:rPr>
                <w:rFonts w:eastAsia="Helvetica" w:cs="Helvetica"/>
                <w:bCs/>
                <w:sz w:val="20"/>
                <w:szCs w:val="20"/>
              </w:rPr>
              <w:t>,</w:t>
            </w:r>
            <w:r>
              <w:t xml:space="preserve"> </w:t>
            </w:r>
            <w:r w:rsidRPr="00D5465B">
              <w:rPr>
                <w:rFonts w:eastAsia="Helvetica" w:cs="Helvetica"/>
                <w:bCs/>
                <w:sz w:val="20"/>
                <w:szCs w:val="20"/>
              </w:rPr>
              <w:t xml:space="preserve">U162 - Hydrocarbon </w:t>
            </w:r>
            <w:proofErr w:type="spellStart"/>
            <w:r w:rsidRPr="00D5465B">
              <w:rPr>
                <w:rFonts w:eastAsia="Helvetica" w:cs="Helvetica"/>
                <w:bCs/>
                <w:sz w:val="20"/>
                <w:szCs w:val="20"/>
              </w:rPr>
              <w:t>Flare</w:t>
            </w:r>
            <w:r>
              <w:rPr>
                <w:rFonts w:eastAsia="Helvetica" w:cs="Helvetica"/>
                <w:bCs/>
                <w:sz w:val="20"/>
                <w:szCs w:val="20"/>
              </w:rPr>
              <w:t>,VRU,HOC</w:t>
            </w:r>
            <w:proofErr w:type="spellEnd"/>
            <w:r>
              <w:rPr>
                <w:rFonts w:eastAsia="Helvetica" w:cs="Helvetica"/>
                <w:bCs/>
                <w:sz w:val="20"/>
                <w:szCs w:val="20"/>
              </w:rPr>
              <w:t xml:space="preserve">, Water </w:t>
            </w:r>
            <w:proofErr w:type="spellStart"/>
            <w:r>
              <w:rPr>
                <w:rFonts w:eastAsia="Helvetica" w:cs="Helvetica"/>
                <w:bCs/>
                <w:sz w:val="20"/>
                <w:szCs w:val="20"/>
              </w:rPr>
              <w:t>Sytem</w:t>
            </w:r>
            <w:proofErr w:type="spellEnd"/>
            <w:r>
              <w:rPr>
                <w:rFonts w:eastAsia="Helvetica" w:cs="Helvetica"/>
                <w:bCs/>
                <w:sz w:val="20"/>
                <w:szCs w:val="20"/>
              </w:rPr>
              <w:t xml:space="preserve">, Fuel gas System, </w:t>
            </w:r>
            <w:proofErr w:type="spellStart"/>
            <w:r>
              <w:rPr>
                <w:rFonts w:eastAsia="Helvetica" w:cs="Helvetica"/>
                <w:bCs/>
                <w:sz w:val="20"/>
                <w:szCs w:val="20"/>
              </w:rPr>
              <w:t>Fire fighting</w:t>
            </w:r>
            <w:proofErr w:type="spellEnd"/>
            <w:r>
              <w:rPr>
                <w:rFonts w:eastAsia="Helvetica" w:cs="Helvetica"/>
                <w:bCs/>
                <w:sz w:val="20"/>
                <w:szCs w:val="20"/>
              </w:rPr>
              <w:t xml:space="preserve"> facilities; DCU, HSR, SWT, Acid Gas FLARE, Steam &amp; condensate</w:t>
            </w:r>
          </w:p>
        </w:tc>
      </w:tr>
      <w:tr w:rsidR="00BC2F57" w:rsidRPr="00CE3165" w14:paraId="5CDC78EC"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618CFA2F" w14:textId="1E1087EE" w:rsidR="00BC2F57" w:rsidRPr="00867BC2" w:rsidRDefault="00BC2F57" w:rsidP="003A7414">
            <w:pPr>
              <w:snapToGrid w:val="0"/>
              <w:spacing w:before="60" w:after="60" w:line="240" w:lineRule="auto"/>
              <w:ind w:leftChars="0" w:left="0" w:right="0"/>
              <w:rPr>
                <w:rFonts w:cs="Calibri"/>
                <w:color w:val="000000"/>
                <w:sz w:val="20"/>
                <w:szCs w:val="20"/>
              </w:rPr>
            </w:pPr>
            <w:proofErr w:type="spellStart"/>
            <w:r w:rsidRPr="00485B0A">
              <w:rPr>
                <w:rFonts w:eastAsia="Helvetica" w:cs="Helvetica"/>
                <w:bCs/>
                <w:sz w:val="20"/>
                <w:szCs w:val="20"/>
              </w:rPr>
              <w:t>Yansab</w:t>
            </w:r>
            <w:proofErr w:type="spellEnd"/>
            <w:r w:rsidRPr="00485B0A">
              <w:rPr>
                <w:rFonts w:eastAsia="Helvetica" w:cs="Helvetica"/>
                <w:bCs/>
                <w:sz w:val="20"/>
                <w:szCs w:val="20"/>
              </w:rPr>
              <w:t xml:space="preserve"> Butadiene FEED Project</w:t>
            </w:r>
          </w:p>
        </w:tc>
        <w:tc>
          <w:tcPr>
            <w:tcW w:w="940" w:type="pct"/>
            <w:tcBorders>
              <w:top w:val="nil"/>
              <w:left w:val="nil"/>
              <w:bottom w:val="single" w:sz="8" w:space="0" w:color="AD1828"/>
              <w:right w:val="single" w:sz="8" w:space="0" w:color="AD1828"/>
            </w:tcBorders>
            <w:shd w:val="clear" w:color="auto" w:fill="auto"/>
          </w:tcPr>
          <w:p w14:paraId="7866BB08" w14:textId="7B3B77B2" w:rsidR="00BC2F57" w:rsidRPr="00867BC2" w:rsidRDefault="00BC2F57" w:rsidP="003A7414">
            <w:pPr>
              <w:snapToGrid w:val="0"/>
              <w:spacing w:before="60" w:after="60" w:line="240" w:lineRule="auto"/>
              <w:ind w:leftChars="0" w:left="0" w:right="0"/>
              <w:rPr>
                <w:rFonts w:cs="Calibri"/>
                <w:color w:val="000000"/>
                <w:sz w:val="20"/>
                <w:szCs w:val="20"/>
              </w:rPr>
            </w:pPr>
            <w:r w:rsidRPr="0035633A">
              <w:rPr>
                <w:rFonts w:eastAsia="Helvetica" w:cs="Helvetica"/>
                <w:bCs/>
                <w:sz w:val="20"/>
                <w:szCs w:val="20"/>
              </w:rPr>
              <w:t>CTCI Corporation</w:t>
            </w:r>
          </w:p>
        </w:tc>
        <w:tc>
          <w:tcPr>
            <w:tcW w:w="743" w:type="pct"/>
            <w:gridSpan w:val="2"/>
            <w:tcBorders>
              <w:top w:val="nil"/>
              <w:left w:val="nil"/>
              <w:bottom w:val="single" w:sz="8" w:space="0" w:color="AD1828"/>
              <w:right w:val="single" w:sz="8" w:space="0" w:color="AD1828"/>
            </w:tcBorders>
            <w:shd w:val="clear" w:color="auto" w:fill="auto"/>
          </w:tcPr>
          <w:p w14:paraId="18221992" w14:textId="336BD762" w:rsidR="00BC2F57" w:rsidRPr="00867BC2" w:rsidRDefault="00BC2F57" w:rsidP="003A7414">
            <w:pPr>
              <w:snapToGrid w:val="0"/>
              <w:spacing w:before="60" w:after="60" w:line="240" w:lineRule="auto"/>
              <w:ind w:leftChars="0" w:left="0" w:right="0"/>
              <w:rPr>
                <w:rFonts w:cs="Calibri"/>
                <w:color w:val="000000"/>
                <w:sz w:val="20"/>
                <w:szCs w:val="20"/>
              </w:rPr>
            </w:pPr>
            <w:r w:rsidRPr="002059CF">
              <w:rPr>
                <w:rFonts w:eastAsia="Helvetica" w:cs="Helvetica"/>
                <w:bCs/>
                <w:sz w:val="20"/>
                <w:szCs w:val="20"/>
              </w:rPr>
              <w:t>Yanbu National Petrochemical Company (YANSAB)</w:t>
            </w:r>
          </w:p>
        </w:tc>
        <w:tc>
          <w:tcPr>
            <w:tcW w:w="644" w:type="pct"/>
            <w:tcBorders>
              <w:top w:val="nil"/>
              <w:left w:val="nil"/>
              <w:bottom w:val="single" w:sz="8" w:space="0" w:color="AD1828"/>
              <w:right w:val="single" w:sz="8" w:space="0" w:color="AD1828"/>
            </w:tcBorders>
            <w:shd w:val="clear" w:color="auto" w:fill="auto"/>
          </w:tcPr>
          <w:p w14:paraId="6F3BACA9" w14:textId="4B329DD9" w:rsidR="00BC2F57" w:rsidRPr="00867BC2" w:rsidRDefault="00BC2F57" w:rsidP="003A7414">
            <w:pPr>
              <w:snapToGrid w:val="0"/>
              <w:spacing w:before="60" w:after="60" w:line="240" w:lineRule="auto"/>
              <w:ind w:leftChars="0" w:left="0" w:right="0"/>
              <w:rPr>
                <w:rFonts w:cs="Calibri"/>
                <w:color w:val="000000"/>
                <w:sz w:val="20"/>
                <w:szCs w:val="20"/>
              </w:rPr>
            </w:pPr>
            <w:r w:rsidRPr="002059CF">
              <w:rPr>
                <w:rFonts w:eastAsia="Helvetica" w:cs="Helvetica"/>
                <w:bCs/>
                <w:sz w:val="20"/>
                <w:szCs w:val="20"/>
              </w:rPr>
              <w:t>Saudi Arabia</w:t>
            </w:r>
          </w:p>
        </w:tc>
        <w:tc>
          <w:tcPr>
            <w:tcW w:w="1485" w:type="pct"/>
            <w:gridSpan w:val="2"/>
            <w:tcBorders>
              <w:top w:val="nil"/>
              <w:left w:val="nil"/>
              <w:bottom w:val="single" w:sz="8" w:space="0" w:color="AD1828"/>
              <w:right w:val="single" w:sz="8" w:space="0" w:color="AD1828"/>
            </w:tcBorders>
            <w:shd w:val="clear" w:color="auto" w:fill="auto"/>
          </w:tcPr>
          <w:p w14:paraId="5F5BB931" w14:textId="6FDE601A" w:rsidR="00BC2F57" w:rsidRPr="00867BC2" w:rsidRDefault="00BC2F57" w:rsidP="003A7414">
            <w:pPr>
              <w:snapToGrid w:val="0"/>
              <w:spacing w:before="60" w:after="60" w:line="240" w:lineRule="auto"/>
              <w:ind w:leftChars="0" w:left="0" w:right="0"/>
              <w:rPr>
                <w:rFonts w:cs="Calibri"/>
                <w:color w:val="000000"/>
                <w:sz w:val="20"/>
                <w:szCs w:val="20"/>
              </w:rPr>
            </w:pPr>
            <w:r w:rsidRPr="00485B0A">
              <w:rPr>
                <w:rFonts w:eastAsia="Helvetica" w:cs="Helvetica"/>
                <w:bCs/>
                <w:sz w:val="20"/>
                <w:szCs w:val="20"/>
              </w:rPr>
              <w:t xml:space="preserve">QRA, </w:t>
            </w:r>
            <w:proofErr w:type="gramStart"/>
            <w:r w:rsidRPr="00485B0A">
              <w:rPr>
                <w:rFonts w:eastAsia="Helvetica" w:cs="Helvetica"/>
                <w:bCs/>
                <w:sz w:val="20"/>
                <w:szCs w:val="20"/>
              </w:rPr>
              <w:t>HAZOP</w:t>
            </w:r>
            <w:r>
              <w:rPr>
                <w:rFonts w:eastAsia="Helvetica" w:cs="Helvetica"/>
                <w:bCs/>
                <w:sz w:val="20"/>
                <w:szCs w:val="20"/>
              </w:rPr>
              <w:t>,</w:t>
            </w:r>
            <w:r w:rsidRPr="00485B0A">
              <w:rPr>
                <w:rFonts w:eastAsia="Helvetica" w:cs="Helvetica"/>
                <w:bCs/>
                <w:sz w:val="20"/>
                <w:szCs w:val="20"/>
              </w:rPr>
              <w:t>SIL</w:t>
            </w:r>
            <w:proofErr w:type="gramEnd"/>
            <w:r w:rsidRPr="00485B0A">
              <w:rPr>
                <w:rFonts w:eastAsia="Helvetica" w:cs="Helvetica"/>
                <w:bCs/>
                <w:sz w:val="20"/>
                <w:szCs w:val="20"/>
              </w:rPr>
              <w:t xml:space="preserve"> </w:t>
            </w:r>
            <w:r w:rsidRPr="002059CF">
              <w:rPr>
                <w:rFonts w:eastAsia="Helvetica" w:cs="Helvetica"/>
                <w:bCs/>
                <w:sz w:val="20"/>
                <w:szCs w:val="20"/>
              </w:rPr>
              <w:t>Classification</w:t>
            </w:r>
            <w:r>
              <w:rPr>
                <w:rFonts w:eastAsia="Helvetica" w:cs="Helvetica"/>
                <w:bCs/>
                <w:sz w:val="20"/>
                <w:szCs w:val="20"/>
              </w:rPr>
              <w:t>, SRS,</w:t>
            </w:r>
            <w:r>
              <w:t xml:space="preserve"> </w:t>
            </w:r>
            <w:r w:rsidRPr="009865E4">
              <w:rPr>
                <w:rFonts w:eastAsia="Helvetica" w:cs="Helvetica"/>
                <w:bCs/>
                <w:sz w:val="20"/>
                <w:szCs w:val="20"/>
              </w:rPr>
              <w:t>Sustainability Compliance Report</w:t>
            </w:r>
            <w:r>
              <w:rPr>
                <w:rFonts w:eastAsia="Helvetica" w:cs="Helvetica"/>
                <w:bCs/>
                <w:sz w:val="20"/>
                <w:szCs w:val="20"/>
              </w:rPr>
              <w:t xml:space="preserve">, </w:t>
            </w:r>
            <w:r w:rsidRPr="009865E4">
              <w:rPr>
                <w:rFonts w:eastAsia="Helvetica" w:cs="Helvetica"/>
                <w:bCs/>
                <w:sz w:val="20"/>
                <w:szCs w:val="20"/>
              </w:rPr>
              <w:t>Energy Intensity Report</w:t>
            </w:r>
          </w:p>
        </w:tc>
      </w:tr>
      <w:tr w:rsidR="00BC2F57" w:rsidRPr="00CE3165" w14:paraId="23B9741A"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1117D3B3" w14:textId="77777777" w:rsidR="00BC2F57" w:rsidRPr="00AC5654" w:rsidRDefault="00BC2F57" w:rsidP="003A7414">
            <w:pPr>
              <w:snapToGrid w:val="0"/>
              <w:spacing w:before="60" w:after="60" w:line="240" w:lineRule="auto"/>
              <w:ind w:leftChars="0" w:left="0" w:right="0"/>
              <w:rPr>
                <w:rFonts w:eastAsia="Helvetica" w:cs="Helvetica"/>
                <w:bCs/>
                <w:kern w:val="2"/>
                <w:sz w:val="20"/>
                <w:szCs w:val="20"/>
              </w:rPr>
            </w:pPr>
            <w:r w:rsidRPr="002D6991">
              <w:rPr>
                <w:rFonts w:eastAsia="Helvetica" w:cs="Helvetica"/>
                <w:bCs/>
                <w:sz w:val="20"/>
                <w:szCs w:val="20"/>
              </w:rPr>
              <w:t>Dangote Refinery Project</w:t>
            </w:r>
          </w:p>
        </w:tc>
        <w:tc>
          <w:tcPr>
            <w:tcW w:w="940" w:type="pct"/>
            <w:tcBorders>
              <w:top w:val="nil"/>
              <w:left w:val="nil"/>
              <w:bottom w:val="single" w:sz="8" w:space="0" w:color="AD1828"/>
              <w:right w:val="single" w:sz="8" w:space="0" w:color="AD1828"/>
            </w:tcBorders>
            <w:shd w:val="clear" w:color="auto" w:fill="auto"/>
          </w:tcPr>
          <w:p w14:paraId="5A2124F6" w14:textId="77777777" w:rsidR="00BC2F57" w:rsidRPr="00AC5654" w:rsidRDefault="00BC2F57" w:rsidP="003A7414">
            <w:pPr>
              <w:snapToGrid w:val="0"/>
              <w:spacing w:before="60" w:after="60" w:line="240" w:lineRule="auto"/>
              <w:ind w:leftChars="0" w:left="0" w:right="0"/>
              <w:rPr>
                <w:rFonts w:eastAsia="Helvetica" w:cs="Helvetica"/>
                <w:bCs/>
                <w:kern w:val="2"/>
                <w:sz w:val="20"/>
                <w:szCs w:val="20"/>
              </w:rPr>
            </w:pPr>
            <w:r w:rsidRPr="002D6991">
              <w:rPr>
                <w:rFonts w:eastAsia="Helvetica" w:cs="Helvetica"/>
                <w:bCs/>
                <w:sz w:val="20"/>
                <w:szCs w:val="20"/>
              </w:rPr>
              <w:t>Engineers India</w:t>
            </w:r>
            <w:r w:rsidRPr="002D6991">
              <w:rPr>
                <w:rFonts w:eastAsia="Helvetica" w:cs="Helvetica" w:hint="eastAsia"/>
                <w:bCs/>
                <w:sz w:val="20"/>
                <w:szCs w:val="20"/>
              </w:rPr>
              <w:t xml:space="preserve"> Limited </w:t>
            </w:r>
            <w:r w:rsidRPr="002D6991">
              <w:rPr>
                <w:rFonts w:eastAsia="Helvetica" w:cs="Helvetica"/>
                <w:bCs/>
                <w:sz w:val="20"/>
                <w:szCs w:val="20"/>
              </w:rPr>
              <w:t>(EIL)</w:t>
            </w:r>
          </w:p>
        </w:tc>
        <w:tc>
          <w:tcPr>
            <w:tcW w:w="743" w:type="pct"/>
            <w:gridSpan w:val="2"/>
            <w:tcBorders>
              <w:top w:val="nil"/>
              <w:left w:val="nil"/>
              <w:bottom w:val="single" w:sz="8" w:space="0" w:color="AD1828"/>
              <w:right w:val="single" w:sz="8" w:space="0" w:color="AD1828"/>
            </w:tcBorders>
            <w:shd w:val="clear" w:color="auto" w:fill="auto"/>
          </w:tcPr>
          <w:p w14:paraId="4493CE47" w14:textId="77777777" w:rsidR="00BC2F57" w:rsidRPr="00AC5654" w:rsidRDefault="00BC2F57" w:rsidP="003A7414">
            <w:pPr>
              <w:snapToGrid w:val="0"/>
              <w:spacing w:before="60" w:after="60" w:line="240" w:lineRule="auto"/>
              <w:ind w:leftChars="0" w:left="0" w:right="0"/>
              <w:rPr>
                <w:rFonts w:eastAsia="Helvetica" w:cs="Helvetica"/>
                <w:bCs/>
                <w:kern w:val="2"/>
                <w:sz w:val="20"/>
                <w:szCs w:val="20"/>
              </w:rPr>
            </w:pPr>
            <w:r w:rsidRPr="002D6991">
              <w:rPr>
                <w:rFonts w:eastAsia="Helvetica" w:cs="Helvetica"/>
                <w:bCs/>
                <w:sz w:val="20"/>
                <w:szCs w:val="20"/>
              </w:rPr>
              <w:t>Dangote Oil Refinery Company Ltd (DORC)</w:t>
            </w:r>
          </w:p>
        </w:tc>
        <w:tc>
          <w:tcPr>
            <w:tcW w:w="644" w:type="pct"/>
            <w:tcBorders>
              <w:top w:val="nil"/>
              <w:left w:val="nil"/>
              <w:bottom w:val="single" w:sz="8" w:space="0" w:color="AD1828"/>
              <w:right w:val="single" w:sz="8" w:space="0" w:color="AD1828"/>
            </w:tcBorders>
            <w:shd w:val="clear" w:color="auto" w:fill="auto"/>
          </w:tcPr>
          <w:p w14:paraId="755D5C9F" w14:textId="77777777" w:rsidR="00BC2F57" w:rsidRPr="00AC5654" w:rsidRDefault="00BC2F57" w:rsidP="003A7414">
            <w:pPr>
              <w:snapToGrid w:val="0"/>
              <w:spacing w:before="60" w:after="60" w:line="240" w:lineRule="auto"/>
              <w:ind w:leftChars="0" w:left="0" w:right="0"/>
              <w:rPr>
                <w:rFonts w:eastAsia="Helvetica" w:cs="Helvetica"/>
                <w:bCs/>
                <w:kern w:val="2"/>
                <w:sz w:val="20"/>
                <w:szCs w:val="20"/>
              </w:rPr>
            </w:pPr>
            <w:r w:rsidRPr="002D6991">
              <w:rPr>
                <w:rFonts w:eastAsia="Helvetica" w:cs="Helvetica"/>
                <w:bCs/>
                <w:sz w:val="20"/>
                <w:szCs w:val="20"/>
              </w:rPr>
              <w:t>Nigeria</w:t>
            </w:r>
          </w:p>
        </w:tc>
        <w:tc>
          <w:tcPr>
            <w:tcW w:w="1485" w:type="pct"/>
            <w:gridSpan w:val="2"/>
            <w:tcBorders>
              <w:top w:val="nil"/>
              <w:left w:val="nil"/>
              <w:bottom w:val="single" w:sz="8" w:space="0" w:color="AD1828"/>
              <w:right w:val="single" w:sz="8" w:space="0" w:color="AD1828"/>
            </w:tcBorders>
            <w:shd w:val="clear" w:color="auto" w:fill="auto"/>
          </w:tcPr>
          <w:p w14:paraId="19B73002" w14:textId="77777777" w:rsidR="00BC2F57" w:rsidRPr="00DD1167" w:rsidRDefault="00BC2F57" w:rsidP="003A7414">
            <w:pPr>
              <w:snapToGrid w:val="0"/>
              <w:spacing w:before="60" w:after="60" w:line="240" w:lineRule="auto"/>
              <w:ind w:leftChars="0" w:left="0" w:right="0"/>
              <w:rPr>
                <w:rFonts w:eastAsia="Helvetica" w:cs="Helvetica"/>
                <w:bCs/>
                <w:kern w:val="2"/>
                <w:sz w:val="20"/>
                <w:szCs w:val="20"/>
              </w:rPr>
            </w:pPr>
            <w:r w:rsidRPr="00DD1167">
              <w:rPr>
                <w:rFonts w:eastAsia="Helvetica" w:cs="Helvetica" w:hint="eastAsia"/>
                <w:bCs/>
                <w:sz w:val="20"/>
                <w:szCs w:val="20"/>
              </w:rPr>
              <w:t>SIL Classification</w:t>
            </w:r>
            <w:r w:rsidRPr="00DD1167">
              <w:rPr>
                <w:rFonts w:eastAsia="Helvetica" w:cs="Helvetica"/>
                <w:bCs/>
                <w:sz w:val="20"/>
                <w:szCs w:val="20"/>
              </w:rPr>
              <w:t xml:space="preserve"> Study (LOPA)</w:t>
            </w:r>
          </w:p>
        </w:tc>
      </w:tr>
      <w:tr w:rsidR="00BC2F57" w:rsidRPr="00CE3165" w14:paraId="0F57253B"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1CA7C5D7"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Rabigh UOI Project, part of Rabigh Refinery Complex</w:t>
            </w:r>
          </w:p>
        </w:tc>
        <w:tc>
          <w:tcPr>
            <w:tcW w:w="940" w:type="pct"/>
            <w:tcBorders>
              <w:top w:val="nil"/>
              <w:left w:val="nil"/>
              <w:bottom w:val="single" w:sz="8" w:space="0" w:color="AD1828"/>
              <w:right w:val="single" w:sz="8" w:space="0" w:color="AD1828"/>
            </w:tcBorders>
            <w:shd w:val="clear" w:color="auto" w:fill="auto"/>
            <w:vAlign w:val="center"/>
          </w:tcPr>
          <w:p w14:paraId="6B5D8C04"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GS Engineering &amp; Construction Corporation</w:t>
            </w:r>
          </w:p>
        </w:tc>
        <w:tc>
          <w:tcPr>
            <w:tcW w:w="743" w:type="pct"/>
            <w:gridSpan w:val="2"/>
            <w:tcBorders>
              <w:top w:val="nil"/>
              <w:left w:val="nil"/>
              <w:bottom w:val="single" w:sz="8" w:space="0" w:color="AD1828"/>
              <w:right w:val="single" w:sz="8" w:space="0" w:color="AD1828"/>
            </w:tcBorders>
            <w:shd w:val="clear" w:color="auto" w:fill="auto"/>
            <w:vAlign w:val="center"/>
          </w:tcPr>
          <w:p w14:paraId="7ED15728"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Aramco / Sumitomo Chemical Company</w:t>
            </w:r>
          </w:p>
        </w:tc>
        <w:tc>
          <w:tcPr>
            <w:tcW w:w="644" w:type="pct"/>
            <w:tcBorders>
              <w:top w:val="nil"/>
              <w:left w:val="nil"/>
              <w:bottom w:val="single" w:sz="8" w:space="0" w:color="AD1828"/>
              <w:right w:val="single" w:sz="8" w:space="0" w:color="AD1828"/>
            </w:tcBorders>
            <w:shd w:val="clear" w:color="auto" w:fill="auto"/>
            <w:vAlign w:val="center"/>
          </w:tcPr>
          <w:p w14:paraId="40099457"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4A8C9C5B"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 (LOPA)</w:t>
            </w:r>
            <w:r>
              <w:rPr>
                <w:rFonts w:cs="Calibri"/>
                <w:color w:val="000000"/>
                <w:sz w:val="20"/>
                <w:szCs w:val="20"/>
              </w:rPr>
              <w:br/>
            </w:r>
            <w:r>
              <w:rPr>
                <w:rFonts w:cs="Calibri"/>
                <w:color w:val="000000"/>
                <w:sz w:val="20"/>
                <w:szCs w:val="20"/>
              </w:rPr>
              <w:br/>
              <w:t>Units Studied: HP/LP Flare, Sea Water System, Loading Arms, Electro-chlorination Package, Cooling tower, Metering Package and Chemical Injection</w:t>
            </w:r>
          </w:p>
        </w:tc>
      </w:tr>
      <w:tr w:rsidR="00BC2F57" w:rsidRPr="00CE3165" w:rsidDel="00BC2F57" w14:paraId="75161F23" w14:textId="7D73AA0A" w:rsidTr="006C0C76">
        <w:trPr>
          <w:cantSplit/>
          <w:trHeight w:val="525"/>
          <w:del w:id="1058" w:author="Sneha Kulkarni" w:date="2018-05-18T18:54: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1D3BF791" w14:textId="3F63A0CC" w:rsidR="00BC2F57" w:rsidDel="00BC2F57" w:rsidRDefault="00BC2F57" w:rsidP="003A7414">
            <w:pPr>
              <w:snapToGrid w:val="0"/>
              <w:spacing w:before="60" w:after="60" w:line="240" w:lineRule="auto"/>
              <w:ind w:leftChars="0" w:left="0" w:right="0"/>
              <w:rPr>
                <w:del w:id="1059" w:author="Sneha Kulkarni" w:date="2018-05-18T18:54:00Z"/>
                <w:rFonts w:cs="Calibri"/>
                <w:color w:val="000000"/>
                <w:sz w:val="20"/>
                <w:szCs w:val="20"/>
              </w:rPr>
            </w:pPr>
            <w:del w:id="1060" w:author="Sneha Kulkarni" w:date="2018-05-18T18:53:00Z">
              <w:r w:rsidDel="00BC2F57">
                <w:rPr>
                  <w:rFonts w:cs="Calibri"/>
                  <w:color w:val="000000"/>
                  <w:sz w:val="20"/>
                  <w:szCs w:val="20"/>
                </w:rPr>
                <w:delText>MIDOR Refinery Expansion Project</w:delText>
              </w:r>
            </w:del>
          </w:p>
        </w:tc>
        <w:tc>
          <w:tcPr>
            <w:tcW w:w="940" w:type="pct"/>
            <w:tcBorders>
              <w:top w:val="nil"/>
              <w:left w:val="nil"/>
              <w:bottom w:val="single" w:sz="8" w:space="0" w:color="AD1828"/>
              <w:right w:val="single" w:sz="8" w:space="0" w:color="AD1828"/>
            </w:tcBorders>
            <w:shd w:val="clear" w:color="auto" w:fill="auto"/>
            <w:vAlign w:val="center"/>
          </w:tcPr>
          <w:p w14:paraId="209532D2" w14:textId="6C1C802F" w:rsidR="00BC2F57" w:rsidDel="00BC2F57" w:rsidRDefault="00BC2F57" w:rsidP="003A7414">
            <w:pPr>
              <w:snapToGrid w:val="0"/>
              <w:spacing w:before="60" w:after="60" w:line="240" w:lineRule="auto"/>
              <w:ind w:leftChars="0" w:left="0" w:right="0"/>
              <w:rPr>
                <w:del w:id="1061" w:author="Sneha Kulkarni" w:date="2018-05-18T18:54:00Z"/>
                <w:rFonts w:cs="Calibri"/>
                <w:color w:val="000000"/>
                <w:sz w:val="20"/>
                <w:szCs w:val="20"/>
              </w:rPr>
            </w:pPr>
            <w:del w:id="1062" w:author="Sneha Kulkarni" w:date="2018-05-18T18:53:00Z">
              <w:r w:rsidDel="00BC2F57">
                <w:rPr>
                  <w:rFonts w:cs="Calibri"/>
                  <w:color w:val="000000"/>
                  <w:sz w:val="20"/>
                  <w:szCs w:val="20"/>
                </w:rPr>
                <w:delText>Technip Italy S.p.A (TPIT)</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16CB5E29" w14:textId="1C6E6F41" w:rsidR="00BC2F57" w:rsidDel="00BC2F57" w:rsidRDefault="00BC2F57" w:rsidP="003A7414">
            <w:pPr>
              <w:snapToGrid w:val="0"/>
              <w:spacing w:before="60" w:after="60" w:line="240" w:lineRule="auto"/>
              <w:ind w:leftChars="0" w:left="0" w:right="0"/>
              <w:rPr>
                <w:del w:id="1063" w:author="Sneha Kulkarni" w:date="2018-05-18T18:54:00Z"/>
                <w:rFonts w:cs="Calibri"/>
                <w:color w:val="000000"/>
                <w:sz w:val="20"/>
                <w:szCs w:val="20"/>
              </w:rPr>
            </w:pPr>
            <w:del w:id="1064" w:author="Sneha Kulkarni" w:date="2018-05-18T18:53:00Z">
              <w:r w:rsidDel="00BC2F57">
                <w:rPr>
                  <w:rFonts w:cs="Calibri"/>
                  <w:color w:val="000000"/>
                  <w:sz w:val="20"/>
                  <w:szCs w:val="20"/>
                </w:rPr>
                <w:delText>Middle East Oil Refinery (MIDOR)</w:delText>
              </w:r>
            </w:del>
          </w:p>
        </w:tc>
        <w:tc>
          <w:tcPr>
            <w:tcW w:w="644" w:type="pct"/>
            <w:tcBorders>
              <w:top w:val="nil"/>
              <w:left w:val="nil"/>
              <w:bottom w:val="single" w:sz="8" w:space="0" w:color="AD1828"/>
              <w:right w:val="single" w:sz="8" w:space="0" w:color="AD1828"/>
            </w:tcBorders>
            <w:shd w:val="clear" w:color="auto" w:fill="auto"/>
            <w:vAlign w:val="center"/>
          </w:tcPr>
          <w:p w14:paraId="12E80365" w14:textId="53AEE4E8" w:rsidR="00BC2F57" w:rsidDel="00BC2F57" w:rsidRDefault="00BC2F57" w:rsidP="003A7414">
            <w:pPr>
              <w:snapToGrid w:val="0"/>
              <w:spacing w:before="60" w:after="60" w:line="240" w:lineRule="auto"/>
              <w:ind w:leftChars="0" w:left="0" w:right="0"/>
              <w:rPr>
                <w:del w:id="1065" w:author="Sneha Kulkarni" w:date="2018-05-18T18:54:00Z"/>
                <w:rFonts w:cs="Calibri"/>
                <w:color w:val="000000"/>
                <w:sz w:val="20"/>
                <w:szCs w:val="20"/>
              </w:rPr>
            </w:pPr>
            <w:del w:id="1066" w:author="Sneha Kulkarni" w:date="2018-05-18T18:53:00Z">
              <w:r w:rsidDel="00BC2F57">
                <w:rPr>
                  <w:rFonts w:cs="Calibri"/>
                  <w:color w:val="000000"/>
                  <w:sz w:val="20"/>
                  <w:szCs w:val="20"/>
                </w:rPr>
                <w:delText>Egypt</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69D6EB84" w14:textId="77907F61" w:rsidR="00BC2F57" w:rsidDel="00BC2F57" w:rsidRDefault="00BC2F57" w:rsidP="003A7414">
            <w:pPr>
              <w:snapToGrid w:val="0"/>
              <w:spacing w:before="60" w:after="60" w:line="240" w:lineRule="auto"/>
              <w:ind w:leftChars="0" w:left="0" w:right="0"/>
              <w:rPr>
                <w:del w:id="1067" w:author="Sneha Kulkarni" w:date="2018-05-18T18:54:00Z"/>
                <w:rFonts w:cs="Calibri"/>
                <w:color w:val="000000"/>
                <w:sz w:val="20"/>
                <w:szCs w:val="20"/>
              </w:rPr>
            </w:pPr>
            <w:del w:id="1068" w:author="Sneha Kulkarni" w:date="2018-05-18T18:53:00Z">
              <w:r w:rsidDel="00BC2F57">
                <w:rPr>
                  <w:rFonts w:cs="Calibri"/>
                  <w:color w:val="000000"/>
                  <w:sz w:val="20"/>
                  <w:szCs w:val="20"/>
                </w:rPr>
                <w:delText>HAZOP, SIL Classification (LOPA)</w:delText>
              </w:r>
            </w:del>
          </w:p>
        </w:tc>
      </w:tr>
      <w:tr w:rsidR="00BC2F57" w:rsidRPr="00CE3165" w14:paraId="6AD63232"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6CB5690A"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Saudi </w:t>
            </w:r>
            <w:proofErr w:type="spellStart"/>
            <w:r>
              <w:rPr>
                <w:rFonts w:cs="Calibri"/>
                <w:color w:val="000000"/>
                <w:sz w:val="20"/>
                <w:szCs w:val="20"/>
              </w:rPr>
              <w:t>Kayan</w:t>
            </w:r>
            <w:proofErr w:type="spellEnd"/>
            <w:r>
              <w:rPr>
                <w:rFonts w:cs="Calibri"/>
                <w:color w:val="000000"/>
                <w:sz w:val="20"/>
                <w:szCs w:val="20"/>
              </w:rPr>
              <w:t xml:space="preserve"> EOEG Debottlenecking DBN FEED Project</w:t>
            </w:r>
          </w:p>
        </w:tc>
        <w:tc>
          <w:tcPr>
            <w:tcW w:w="940" w:type="pct"/>
            <w:tcBorders>
              <w:top w:val="nil"/>
              <w:left w:val="nil"/>
              <w:bottom w:val="single" w:sz="8" w:space="0" w:color="AD1828"/>
              <w:right w:val="single" w:sz="8" w:space="0" w:color="AD1828"/>
            </w:tcBorders>
            <w:shd w:val="clear" w:color="auto" w:fill="auto"/>
            <w:vAlign w:val="center"/>
          </w:tcPr>
          <w:p w14:paraId="068B910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CTCI Corporation</w:t>
            </w:r>
          </w:p>
        </w:tc>
        <w:tc>
          <w:tcPr>
            <w:tcW w:w="743" w:type="pct"/>
            <w:gridSpan w:val="2"/>
            <w:tcBorders>
              <w:top w:val="nil"/>
              <w:left w:val="nil"/>
              <w:bottom w:val="single" w:sz="8" w:space="0" w:color="AD1828"/>
              <w:right w:val="single" w:sz="8" w:space="0" w:color="AD1828"/>
            </w:tcBorders>
            <w:shd w:val="clear" w:color="auto" w:fill="auto"/>
            <w:vAlign w:val="center"/>
          </w:tcPr>
          <w:p w14:paraId="334899A2"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Saudi </w:t>
            </w:r>
            <w:proofErr w:type="spellStart"/>
            <w:r>
              <w:rPr>
                <w:rFonts w:cs="Calibri"/>
                <w:color w:val="000000"/>
                <w:sz w:val="20"/>
                <w:szCs w:val="20"/>
              </w:rPr>
              <w:t>Kayan</w:t>
            </w:r>
            <w:proofErr w:type="spellEnd"/>
          </w:p>
        </w:tc>
        <w:tc>
          <w:tcPr>
            <w:tcW w:w="644" w:type="pct"/>
            <w:tcBorders>
              <w:top w:val="nil"/>
              <w:left w:val="nil"/>
              <w:bottom w:val="single" w:sz="8" w:space="0" w:color="AD1828"/>
              <w:right w:val="single" w:sz="8" w:space="0" w:color="AD1828"/>
            </w:tcBorders>
            <w:shd w:val="clear" w:color="auto" w:fill="auto"/>
            <w:vAlign w:val="center"/>
          </w:tcPr>
          <w:p w14:paraId="033AA3A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7BA4582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QRA, HAZOP, SIL, Safety Requirement Specification, Sustainability Review, Inherent Safety Design Review</w:t>
            </w:r>
          </w:p>
        </w:tc>
      </w:tr>
      <w:tr w:rsidR="00BC2F57" w:rsidRPr="00CE3165" w14:paraId="4B0541E3"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3650A645"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EO/EG Debottlenecking Project</w:t>
            </w:r>
          </w:p>
        </w:tc>
        <w:tc>
          <w:tcPr>
            <w:tcW w:w="940" w:type="pct"/>
            <w:tcBorders>
              <w:top w:val="nil"/>
              <w:left w:val="nil"/>
              <w:bottom w:val="single" w:sz="8" w:space="0" w:color="AD1828"/>
              <w:right w:val="single" w:sz="8" w:space="0" w:color="AD1828"/>
            </w:tcBorders>
            <w:shd w:val="clear" w:color="auto" w:fill="auto"/>
            <w:vAlign w:val="center"/>
          </w:tcPr>
          <w:p w14:paraId="4F077384"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Wilson Engineering</w:t>
            </w:r>
          </w:p>
        </w:tc>
        <w:tc>
          <w:tcPr>
            <w:tcW w:w="743" w:type="pct"/>
            <w:gridSpan w:val="2"/>
            <w:tcBorders>
              <w:top w:val="nil"/>
              <w:left w:val="nil"/>
              <w:bottom w:val="single" w:sz="8" w:space="0" w:color="AD1828"/>
              <w:right w:val="single" w:sz="8" w:space="0" w:color="AD1828"/>
            </w:tcBorders>
            <w:shd w:val="clear" w:color="auto" w:fill="auto"/>
            <w:vAlign w:val="center"/>
          </w:tcPr>
          <w:p w14:paraId="6BE76F9C"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Arabic Basic Industries Corporation (SABIC)</w:t>
            </w:r>
          </w:p>
        </w:tc>
        <w:tc>
          <w:tcPr>
            <w:tcW w:w="644" w:type="pct"/>
            <w:tcBorders>
              <w:top w:val="nil"/>
              <w:left w:val="nil"/>
              <w:bottom w:val="single" w:sz="8" w:space="0" w:color="AD1828"/>
              <w:right w:val="single" w:sz="8" w:space="0" w:color="AD1828"/>
            </w:tcBorders>
            <w:shd w:val="clear" w:color="auto" w:fill="auto"/>
            <w:vAlign w:val="center"/>
          </w:tcPr>
          <w:p w14:paraId="28B199A7"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4060576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w:t>
            </w:r>
          </w:p>
        </w:tc>
      </w:tr>
      <w:tr w:rsidR="00BC2F57" w:rsidRPr="00CE3165" w14:paraId="1A7F640F"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23BD81E6"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EO/EG Debottlenecking Project</w:t>
            </w:r>
          </w:p>
        </w:tc>
        <w:tc>
          <w:tcPr>
            <w:tcW w:w="940" w:type="pct"/>
            <w:tcBorders>
              <w:top w:val="nil"/>
              <w:left w:val="nil"/>
              <w:bottom w:val="single" w:sz="8" w:space="0" w:color="AD1828"/>
              <w:right w:val="single" w:sz="8" w:space="0" w:color="AD1828"/>
            </w:tcBorders>
            <w:shd w:val="clear" w:color="auto" w:fill="auto"/>
            <w:vAlign w:val="center"/>
          </w:tcPr>
          <w:p w14:paraId="382D25A1"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Wilson Engineering</w:t>
            </w:r>
          </w:p>
        </w:tc>
        <w:tc>
          <w:tcPr>
            <w:tcW w:w="743" w:type="pct"/>
            <w:gridSpan w:val="2"/>
            <w:tcBorders>
              <w:top w:val="nil"/>
              <w:left w:val="nil"/>
              <w:bottom w:val="single" w:sz="8" w:space="0" w:color="AD1828"/>
              <w:right w:val="single" w:sz="8" w:space="0" w:color="AD1828"/>
            </w:tcBorders>
            <w:shd w:val="clear" w:color="auto" w:fill="auto"/>
            <w:vAlign w:val="center"/>
          </w:tcPr>
          <w:p w14:paraId="3709597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Saudi </w:t>
            </w:r>
            <w:proofErr w:type="spellStart"/>
            <w:r>
              <w:rPr>
                <w:rFonts w:cs="Calibri"/>
                <w:color w:val="000000"/>
                <w:sz w:val="20"/>
                <w:szCs w:val="20"/>
              </w:rPr>
              <w:t>Kayan</w:t>
            </w:r>
            <w:proofErr w:type="spellEnd"/>
            <w:r>
              <w:rPr>
                <w:rFonts w:cs="Calibri"/>
                <w:color w:val="000000"/>
                <w:sz w:val="20"/>
                <w:szCs w:val="20"/>
              </w:rPr>
              <w:t xml:space="preserve"> Petrochemical Company</w:t>
            </w:r>
          </w:p>
        </w:tc>
        <w:tc>
          <w:tcPr>
            <w:tcW w:w="644" w:type="pct"/>
            <w:tcBorders>
              <w:top w:val="nil"/>
              <w:left w:val="nil"/>
              <w:bottom w:val="single" w:sz="8" w:space="0" w:color="AD1828"/>
              <w:right w:val="single" w:sz="8" w:space="0" w:color="AD1828"/>
            </w:tcBorders>
            <w:shd w:val="clear" w:color="auto" w:fill="auto"/>
            <w:vAlign w:val="center"/>
          </w:tcPr>
          <w:p w14:paraId="7CBB25F7"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32AC63DA"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SIL Verification</w:t>
            </w:r>
          </w:p>
        </w:tc>
      </w:tr>
      <w:tr w:rsidR="00BC2F57" w:rsidRPr="00CE3165" w:rsidDel="00BC2F57" w14:paraId="19CD2392" w14:textId="3A95F12A" w:rsidTr="006C0C76">
        <w:trPr>
          <w:cantSplit/>
          <w:trHeight w:val="525"/>
          <w:del w:id="1069" w:author="Sneha Kulkarni" w:date="2018-05-18T18:54: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242E6054" w14:textId="09A99733" w:rsidR="00BC2F57" w:rsidDel="00BC2F57" w:rsidRDefault="00BC2F57" w:rsidP="003A7414">
            <w:pPr>
              <w:snapToGrid w:val="0"/>
              <w:spacing w:before="60" w:after="60" w:line="240" w:lineRule="auto"/>
              <w:ind w:leftChars="0" w:left="0" w:right="0"/>
              <w:rPr>
                <w:del w:id="1070" w:author="Sneha Kulkarni" w:date="2018-05-18T18:54:00Z"/>
                <w:rFonts w:cs="Calibri"/>
                <w:color w:val="000000"/>
                <w:sz w:val="20"/>
                <w:szCs w:val="20"/>
              </w:rPr>
            </w:pPr>
            <w:del w:id="1071" w:author="Sneha Kulkarni" w:date="2018-05-18T18:53:00Z">
              <w:r w:rsidDel="00BC2F57">
                <w:rPr>
                  <w:rFonts w:cs="Calibri"/>
                  <w:color w:val="000000"/>
                  <w:sz w:val="20"/>
                  <w:szCs w:val="20"/>
                </w:rPr>
                <w:delText>Jebel Ali Refinery Expansion Project</w:delText>
              </w:r>
            </w:del>
          </w:p>
        </w:tc>
        <w:tc>
          <w:tcPr>
            <w:tcW w:w="940" w:type="pct"/>
            <w:tcBorders>
              <w:top w:val="nil"/>
              <w:left w:val="nil"/>
              <w:bottom w:val="single" w:sz="8" w:space="0" w:color="AD1828"/>
              <w:right w:val="single" w:sz="8" w:space="0" w:color="AD1828"/>
            </w:tcBorders>
            <w:shd w:val="clear" w:color="auto" w:fill="auto"/>
            <w:vAlign w:val="center"/>
          </w:tcPr>
          <w:p w14:paraId="223237EE" w14:textId="4A1A4330" w:rsidR="00BC2F57" w:rsidDel="00BC2F57" w:rsidRDefault="00BC2F57" w:rsidP="003A7414">
            <w:pPr>
              <w:snapToGrid w:val="0"/>
              <w:spacing w:before="60" w:after="60" w:line="240" w:lineRule="auto"/>
              <w:ind w:leftChars="0" w:left="0" w:right="0"/>
              <w:rPr>
                <w:del w:id="1072" w:author="Sneha Kulkarni" w:date="2018-05-18T18:54:00Z"/>
                <w:rFonts w:cs="Calibri"/>
                <w:color w:val="000000"/>
                <w:sz w:val="20"/>
                <w:szCs w:val="20"/>
              </w:rPr>
            </w:pPr>
            <w:del w:id="1073" w:author="Sneha Kulkarni" w:date="2018-05-18T18:53:00Z">
              <w:r w:rsidDel="00BC2F57">
                <w:rPr>
                  <w:rFonts w:cs="Calibri"/>
                  <w:color w:val="000000"/>
                  <w:sz w:val="20"/>
                  <w:szCs w:val="20"/>
                </w:rPr>
                <w:delText>Technip Italy S.p.A</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7B986EE3" w14:textId="6C906319" w:rsidR="00BC2F57" w:rsidDel="00BC2F57" w:rsidRDefault="00BC2F57" w:rsidP="003A7414">
            <w:pPr>
              <w:snapToGrid w:val="0"/>
              <w:spacing w:before="60" w:after="60" w:line="240" w:lineRule="auto"/>
              <w:ind w:leftChars="0" w:left="0" w:right="0"/>
              <w:rPr>
                <w:del w:id="1074" w:author="Sneha Kulkarni" w:date="2018-05-18T18:54:00Z"/>
                <w:rFonts w:cs="Calibri"/>
                <w:color w:val="000000"/>
                <w:sz w:val="20"/>
                <w:szCs w:val="20"/>
              </w:rPr>
            </w:pPr>
            <w:del w:id="1075" w:author="Sneha Kulkarni" w:date="2018-05-18T18:53:00Z">
              <w:r w:rsidDel="00BC2F57">
                <w:rPr>
                  <w:rFonts w:cs="Calibri"/>
                  <w:color w:val="000000"/>
                  <w:sz w:val="20"/>
                  <w:szCs w:val="20"/>
                </w:rPr>
                <w:delText>ENOC Processing Company L.L.C. (EPCL)</w:delText>
              </w:r>
            </w:del>
          </w:p>
        </w:tc>
        <w:tc>
          <w:tcPr>
            <w:tcW w:w="644" w:type="pct"/>
            <w:tcBorders>
              <w:top w:val="nil"/>
              <w:left w:val="nil"/>
              <w:bottom w:val="single" w:sz="8" w:space="0" w:color="AD1828"/>
              <w:right w:val="single" w:sz="8" w:space="0" w:color="AD1828"/>
            </w:tcBorders>
            <w:shd w:val="clear" w:color="auto" w:fill="auto"/>
            <w:vAlign w:val="center"/>
          </w:tcPr>
          <w:p w14:paraId="21E2FAF8" w14:textId="7A36AE0A" w:rsidR="00BC2F57" w:rsidDel="00BC2F57" w:rsidRDefault="00BC2F57" w:rsidP="003A7414">
            <w:pPr>
              <w:snapToGrid w:val="0"/>
              <w:spacing w:before="60" w:after="60" w:line="240" w:lineRule="auto"/>
              <w:ind w:leftChars="0" w:left="0" w:right="0"/>
              <w:rPr>
                <w:del w:id="1076" w:author="Sneha Kulkarni" w:date="2018-05-18T18:54:00Z"/>
                <w:rFonts w:cs="Calibri"/>
                <w:color w:val="000000"/>
                <w:sz w:val="20"/>
                <w:szCs w:val="20"/>
              </w:rPr>
            </w:pPr>
            <w:del w:id="1077" w:author="Sneha Kulkarni" w:date="2018-05-18T18:53:00Z">
              <w:r w:rsidDel="00BC2F57">
                <w:rPr>
                  <w:rFonts w:cs="Calibri"/>
                  <w:color w:val="000000"/>
                  <w:sz w:val="20"/>
                  <w:szCs w:val="20"/>
                </w:rPr>
                <w:delText>Abu Dhabi, UAE</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1BC2C35A" w14:textId="1EBFAE7F" w:rsidR="00BC2F57" w:rsidDel="00BC2F57" w:rsidRDefault="00BC2F57" w:rsidP="003A7414">
            <w:pPr>
              <w:snapToGrid w:val="0"/>
              <w:spacing w:before="60" w:after="60" w:line="240" w:lineRule="auto"/>
              <w:ind w:leftChars="0" w:left="0" w:right="0"/>
              <w:rPr>
                <w:del w:id="1078" w:author="Sneha Kulkarni" w:date="2018-05-18T18:54:00Z"/>
                <w:rFonts w:cs="Calibri"/>
                <w:color w:val="000000"/>
                <w:sz w:val="20"/>
                <w:szCs w:val="20"/>
              </w:rPr>
            </w:pPr>
            <w:del w:id="1079" w:author="Sneha Kulkarni" w:date="2018-05-18T18:53:00Z">
              <w:r w:rsidDel="00BC2F57">
                <w:rPr>
                  <w:rFonts w:cs="Calibri"/>
                  <w:color w:val="000000"/>
                  <w:sz w:val="20"/>
                  <w:szCs w:val="20"/>
                </w:rPr>
                <w:delText>HAZOP, SIL Classification, F&amp;G Mapping</w:delText>
              </w:r>
            </w:del>
          </w:p>
        </w:tc>
      </w:tr>
      <w:tr w:rsidR="00BC2F57" w:rsidRPr="00CE3165" w14:paraId="36875FF9"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6DDA63A4"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lastRenderedPageBreak/>
              <w:t>Jazan</w:t>
            </w:r>
            <w:proofErr w:type="spellEnd"/>
            <w:r>
              <w:rPr>
                <w:rFonts w:cs="Calibri"/>
                <w:color w:val="000000"/>
                <w:sz w:val="20"/>
                <w:szCs w:val="20"/>
              </w:rPr>
              <w:t xml:space="preserve"> Refinery and Marine </w:t>
            </w:r>
            <w:proofErr w:type="gramStart"/>
            <w:r>
              <w:rPr>
                <w:rFonts w:cs="Calibri"/>
                <w:color w:val="000000"/>
                <w:sz w:val="20"/>
                <w:szCs w:val="20"/>
              </w:rPr>
              <w:t>Terminal  Project</w:t>
            </w:r>
            <w:proofErr w:type="gramEnd"/>
            <w:r>
              <w:rPr>
                <w:rFonts w:cs="Calibri"/>
                <w:color w:val="000000"/>
                <w:sz w:val="20"/>
                <w:szCs w:val="20"/>
              </w:rPr>
              <w:t xml:space="preserve"> EPC-13 Utility Package</w:t>
            </w:r>
          </w:p>
        </w:tc>
        <w:tc>
          <w:tcPr>
            <w:tcW w:w="940" w:type="pct"/>
            <w:tcBorders>
              <w:top w:val="nil"/>
              <w:left w:val="nil"/>
              <w:bottom w:val="single" w:sz="8" w:space="0" w:color="AD1828"/>
              <w:right w:val="single" w:sz="8" w:space="0" w:color="AD1828"/>
            </w:tcBorders>
            <w:shd w:val="clear" w:color="auto" w:fill="auto"/>
            <w:vAlign w:val="center"/>
          </w:tcPr>
          <w:p w14:paraId="6E2D6EFB"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Hitachi, Ltd.</w:t>
            </w:r>
          </w:p>
        </w:tc>
        <w:tc>
          <w:tcPr>
            <w:tcW w:w="743" w:type="pct"/>
            <w:gridSpan w:val="2"/>
            <w:tcBorders>
              <w:top w:val="nil"/>
              <w:left w:val="nil"/>
              <w:bottom w:val="single" w:sz="8" w:space="0" w:color="AD1828"/>
              <w:right w:val="single" w:sz="8" w:space="0" w:color="AD1828"/>
            </w:tcBorders>
            <w:shd w:val="clear" w:color="auto" w:fill="auto"/>
            <w:vAlign w:val="center"/>
          </w:tcPr>
          <w:p w14:paraId="60077C4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Aramco</w:t>
            </w:r>
          </w:p>
        </w:tc>
        <w:tc>
          <w:tcPr>
            <w:tcW w:w="644" w:type="pct"/>
            <w:tcBorders>
              <w:top w:val="nil"/>
              <w:left w:val="nil"/>
              <w:bottom w:val="single" w:sz="8" w:space="0" w:color="AD1828"/>
              <w:right w:val="single" w:sz="8" w:space="0" w:color="AD1828"/>
            </w:tcBorders>
            <w:shd w:val="clear" w:color="auto" w:fill="auto"/>
            <w:vAlign w:val="center"/>
          </w:tcPr>
          <w:p w14:paraId="1A38B68C"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0CBFD627"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Technical Review, SIL Verification</w:t>
            </w:r>
          </w:p>
        </w:tc>
      </w:tr>
      <w:tr w:rsidR="00BC2F57" w:rsidRPr="00CE3165" w14:paraId="2E30F3D2"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0279AA14"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Aishwarya Project</w:t>
            </w:r>
          </w:p>
        </w:tc>
        <w:tc>
          <w:tcPr>
            <w:tcW w:w="940" w:type="pct"/>
            <w:tcBorders>
              <w:top w:val="nil"/>
              <w:left w:val="nil"/>
              <w:bottom w:val="single" w:sz="8" w:space="0" w:color="AD1828"/>
              <w:right w:val="single" w:sz="8" w:space="0" w:color="AD1828"/>
            </w:tcBorders>
            <w:shd w:val="clear" w:color="auto" w:fill="auto"/>
            <w:vAlign w:val="center"/>
          </w:tcPr>
          <w:p w14:paraId="107E73D8"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t>Punj</w:t>
            </w:r>
            <w:proofErr w:type="spellEnd"/>
            <w:r>
              <w:rPr>
                <w:rFonts w:cs="Calibri"/>
                <w:color w:val="000000"/>
                <w:sz w:val="20"/>
                <w:szCs w:val="20"/>
              </w:rPr>
              <w:t xml:space="preserve"> Lloyd Limited (PLL)</w:t>
            </w:r>
          </w:p>
        </w:tc>
        <w:tc>
          <w:tcPr>
            <w:tcW w:w="743" w:type="pct"/>
            <w:gridSpan w:val="2"/>
            <w:tcBorders>
              <w:top w:val="nil"/>
              <w:left w:val="nil"/>
              <w:bottom w:val="single" w:sz="8" w:space="0" w:color="AD1828"/>
              <w:right w:val="single" w:sz="8" w:space="0" w:color="AD1828"/>
            </w:tcBorders>
            <w:shd w:val="clear" w:color="auto" w:fill="auto"/>
            <w:vAlign w:val="center"/>
          </w:tcPr>
          <w:p w14:paraId="5E2EF03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Indian Oil Corporation Limited</w:t>
            </w:r>
          </w:p>
        </w:tc>
        <w:tc>
          <w:tcPr>
            <w:tcW w:w="644" w:type="pct"/>
            <w:tcBorders>
              <w:top w:val="nil"/>
              <w:left w:val="nil"/>
              <w:bottom w:val="single" w:sz="8" w:space="0" w:color="AD1828"/>
              <w:right w:val="single" w:sz="8" w:space="0" w:color="AD1828"/>
            </w:tcBorders>
            <w:shd w:val="clear" w:color="auto" w:fill="auto"/>
            <w:vAlign w:val="center"/>
          </w:tcPr>
          <w:p w14:paraId="49C39C5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India</w:t>
            </w:r>
          </w:p>
        </w:tc>
        <w:tc>
          <w:tcPr>
            <w:tcW w:w="1485" w:type="pct"/>
            <w:gridSpan w:val="2"/>
            <w:tcBorders>
              <w:top w:val="nil"/>
              <w:left w:val="nil"/>
              <w:bottom w:val="single" w:sz="8" w:space="0" w:color="AD1828"/>
              <w:right w:val="single" w:sz="8" w:space="0" w:color="AD1828"/>
            </w:tcBorders>
            <w:shd w:val="clear" w:color="auto" w:fill="auto"/>
            <w:vAlign w:val="center"/>
          </w:tcPr>
          <w:p w14:paraId="7052A92C"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HAZOP &amp; SIL Study </w:t>
            </w:r>
          </w:p>
        </w:tc>
      </w:tr>
      <w:tr w:rsidR="00BC2F57" w:rsidRPr="00CE3165" w14:paraId="3DED7470"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27069C6D"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Aishwarya Project - Offsite and Utilities </w:t>
            </w:r>
          </w:p>
        </w:tc>
        <w:tc>
          <w:tcPr>
            <w:tcW w:w="940" w:type="pct"/>
            <w:tcBorders>
              <w:top w:val="nil"/>
              <w:left w:val="nil"/>
              <w:bottom w:val="single" w:sz="8" w:space="0" w:color="AD1828"/>
              <w:right w:val="single" w:sz="8" w:space="0" w:color="AD1828"/>
            </w:tcBorders>
            <w:shd w:val="clear" w:color="auto" w:fill="auto"/>
            <w:vAlign w:val="center"/>
          </w:tcPr>
          <w:p w14:paraId="43ABD2F8"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t>Punj</w:t>
            </w:r>
            <w:proofErr w:type="spellEnd"/>
            <w:r>
              <w:rPr>
                <w:rFonts w:cs="Calibri"/>
                <w:color w:val="000000"/>
                <w:sz w:val="20"/>
                <w:szCs w:val="20"/>
              </w:rPr>
              <w:t xml:space="preserve"> Lloyd Limited (PLL)</w:t>
            </w:r>
          </w:p>
        </w:tc>
        <w:tc>
          <w:tcPr>
            <w:tcW w:w="743" w:type="pct"/>
            <w:gridSpan w:val="2"/>
            <w:tcBorders>
              <w:top w:val="nil"/>
              <w:left w:val="nil"/>
              <w:bottom w:val="single" w:sz="8" w:space="0" w:color="AD1828"/>
              <w:right w:val="single" w:sz="8" w:space="0" w:color="AD1828"/>
            </w:tcBorders>
            <w:shd w:val="clear" w:color="auto" w:fill="auto"/>
            <w:vAlign w:val="center"/>
          </w:tcPr>
          <w:p w14:paraId="31C957F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Indian Oil Corporation Limited</w:t>
            </w:r>
          </w:p>
        </w:tc>
        <w:tc>
          <w:tcPr>
            <w:tcW w:w="644" w:type="pct"/>
            <w:tcBorders>
              <w:top w:val="nil"/>
              <w:left w:val="nil"/>
              <w:bottom w:val="single" w:sz="8" w:space="0" w:color="AD1828"/>
              <w:right w:val="single" w:sz="8" w:space="0" w:color="AD1828"/>
            </w:tcBorders>
            <w:shd w:val="clear" w:color="auto" w:fill="auto"/>
            <w:vAlign w:val="center"/>
          </w:tcPr>
          <w:p w14:paraId="1440CA2B"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India</w:t>
            </w:r>
          </w:p>
        </w:tc>
        <w:tc>
          <w:tcPr>
            <w:tcW w:w="1485" w:type="pct"/>
            <w:gridSpan w:val="2"/>
            <w:tcBorders>
              <w:top w:val="nil"/>
              <w:left w:val="nil"/>
              <w:bottom w:val="single" w:sz="8" w:space="0" w:color="AD1828"/>
              <w:right w:val="single" w:sz="8" w:space="0" w:color="AD1828"/>
            </w:tcBorders>
            <w:shd w:val="clear" w:color="auto" w:fill="auto"/>
            <w:vAlign w:val="center"/>
          </w:tcPr>
          <w:p w14:paraId="14989DE1"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HAZOP &amp; SIL Study </w:t>
            </w:r>
          </w:p>
        </w:tc>
      </w:tr>
      <w:tr w:rsidR="00BC2F57" w:rsidRPr="00CE3165" w14:paraId="4C4711D2"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5998D34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Haldia Refinery EPCC-2 Aishwarya Project</w:t>
            </w:r>
          </w:p>
        </w:tc>
        <w:tc>
          <w:tcPr>
            <w:tcW w:w="940" w:type="pct"/>
            <w:tcBorders>
              <w:top w:val="nil"/>
              <w:left w:val="nil"/>
              <w:bottom w:val="single" w:sz="8" w:space="0" w:color="AD1828"/>
              <w:right w:val="single" w:sz="8" w:space="0" w:color="AD1828"/>
            </w:tcBorders>
            <w:shd w:val="clear" w:color="auto" w:fill="auto"/>
            <w:vAlign w:val="center"/>
          </w:tcPr>
          <w:p w14:paraId="56EDA4BA"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t>Punj</w:t>
            </w:r>
            <w:proofErr w:type="spellEnd"/>
            <w:r>
              <w:rPr>
                <w:rFonts w:cs="Calibri"/>
                <w:color w:val="000000"/>
                <w:sz w:val="20"/>
                <w:szCs w:val="20"/>
              </w:rPr>
              <w:t xml:space="preserve"> Lloyd Limited (PLL)</w:t>
            </w:r>
          </w:p>
        </w:tc>
        <w:tc>
          <w:tcPr>
            <w:tcW w:w="743" w:type="pct"/>
            <w:gridSpan w:val="2"/>
            <w:tcBorders>
              <w:top w:val="nil"/>
              <w:left w:val="nil"/>
              <w:bottom w:val="single" w:sz="8" w:space="0" w:color="AD1828"/>
              <w:right w:val="single" w:sz="8" w:space="0" w:color="AD1828"/>
            </w:tcBorders>
            <w:shd w:val="clear" w:color="auto" w:fill="auto"/>
            <w:vAlign w:val="center"/>
          </w:tcPr>
          <w:p w14:paraId="75D56948"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Indian Oil Corporation Limited (IOCL)</w:t>
            </w:r>
          </w:p>
        </w:tc>
        <w:tc>
          <w:tcPr>
            <w:tcW w:w="644" w:type="pct"/>
            <w:tcBorders>
              <w:top w:val="nil"/>
              <w:left w:val="nil"/>
              <w:bottom w:val="single" w:sz="8" w:space="0" w:color="AD1828"/>
              <w:right w:val="single" w:sz="8" w:space="0" w:color="AD1828"/>
            </w:tcBorders>
            <w:shd w:val="clear" w:color="auto" w:fill="auto"/>
            <w:vAlign w:val="center"/>
          </w:tcPr>
          <w:p w14:paraId="1734D6B6"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India</w:t>
            </w:r>
          </w:p>
        </w:tc>
        <w:tc>
          <w:tcPr>
            <w:tcW w:w="1485" w:type="pct"/>
            <w:gridSpan w:val="2"/>
            <w:tcBorders>
              <w:top w:val="nil"/>
              <w:left w:val="nil"/>
              <w:bottom w:val="single" w:sz="8" w:space="0" w:color="AD1828"/>
              <w:right w:val="single" w:sz="8" w:space="0" w:color="AD1828"/>
            </w:tcBorders>
            <w:shd w:val="clear" w:color="auto" w:fill="auto"/>
            <w:vAlign w:val="center"/>
          </w:tcPr>
          <w:p w14:paraId="611DB8CA"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w:t>
            </w:r>
          </w:p>
        </w:tc>
      </w:tr>
      <w:tr w:rsidR="00BC2F57" w:rsidRPr="00CE3165" w:rsidDel="00BC2F57" w14:paraId="74EF4D26" w14:textId="775EC49C" w:rsidTr="006C0C76">
        <w:trPr>
          <w:cantSplit/>
          <w:trHeight w:val="525"/>
          <w:del w:id="1080" w:author="Sneha Kulkarni" w:date="2018-05-18T18:54: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5D838977" w14:textId="25DA14A5" w:rsidR="00BC2F57" w:rsidRPr="00873FB3" w:rsidDel="00BC2F57" w:rsidRDefault="00BC2F57" w:rsidP="003A7414">
            <w:pPr>
              <w:snapToGrid w:val="0"/>
              <w:spacing w:before="60" w:after="60" w:line="240" w:lineRule="auto"/>
              <w:ind w:leftChars="0" w:left="0" w:right="0"/>
              <w:rPr>
                <w:del w:id="1081" w:author="Sneha Kulkarni" w:date="2018-05-18T18:53:00Z"/>
                <w:rFonts w:cs="Calibri"/>
                <w:color w:val="000000"/>
                <w:sz w:val="20"/>
                <w:szCs w:val="20"/>
              </w:rPr>
            </w:pPr>
            <w:del w:id="1082" w:author="Sneha Kulkarni" w:date="2018-05-18T18:53:00Z">
              <w:r w:rsidRPr="00873FB3" w:rsidDel="00BC2F57">
                <w:rPr>
                  <w:rFonts w:cs="Calibri"/>
                  <w:color w:val="000000"/>
                  <w:sz w:val="20"/>
                  <w:szCs w:val="20"/>
                </w:rPr>
                <w:delText>Shymkent Refinery Modernization</w:delText>
              </w:r>
            </w:del>
          </w:p>
          <w:p w14:paraId="1A3D94D1" w14:textId="594F40EF" w:rsidR="00BC2F57" w:rsidDel="00BC2F57" w:rsidRDefault="00BC2F57" w:rsidP="003A7414">
            <w:pPr>
              <w:snapToGrid w:val="0"/>
              <w:spacing w:before="60" w:after="60" w:line="240" w:lineRule="auto"/>
              <w:ind w:leftChars="0" w:left="0" w:right="0"/>
              <w:rPr>
                <w:del w:id="1083" w:author="Sneha Kulkarni" w:date="2018-05-18T18:54:00Z"/>
                <w:rFonts w:cs="Calibri"/>
                <w:color w:val="000000"/>
                <w:sz w:val="20"/>
                <w:szCs w:val="20"/>
              </w:rPr>
            </w:pPr>
            <w:del w:id="1084" w:author="Sneha Kulkarni" w:date="2018-05-18T18:53:00Z">
              <w:r w:rsidRPr="00873FB3" w:rsidDel="00BC2F57">
                <w:rPr>
                  <w:rFonts w:cs="Calibri"/>
                  <w:color w:val="000000"/>
                  <w:sz w:val="20"/>
                  <w:szCs w:val="20"/>
                </w:rPr>
                <w:delText>and Revamping Project</w:delText>
              </w:r>
            </w:del>
          </w:p>
        </w:tc>
        <w:tc>
          <w:tcPr>
            <w:tcW w:w="940" w:type="pct"/>
            <w:tcBorders>
              <w:top w:val="nil"/>
              <w:left w:val="nil"/>
              <w:bottom w:val="single" w:sz="8" w:space="0" w:color="AD1828"/>
              <w:right w:val="single" w:sz="8" w:space="0" w:color="AD1828"/>
            </w:tcBorders>
            <w:shd w:val="clear" w:color="auto" w:fill="auto"/>
            <w:vAlign w:val="center"/>
          </w:tcPr>
          <w:p w14:paraId="4782CFB2" w14:textId="507B020A" w:rsidR="00BC2F57" w:rsidDel="00BC2F57" w:rsidRDefault="00BC2F57" w:rsidP="003A7414">
            <w:pPr>
              <w:snapToGrid w:val="0"/>
              <w:spacing w:before="60" w:after="60" w:line="240" w:lineRule="auto"/>
              <w:ind w:leftChars="0" w:left="0" w:right="0"/>
              <w:rPr>
                <w:del w:id="1085" w:author="Sneha Kulkarni" w:date="2018-05-18T18:54:00Z"/>
                <w:rFonts w:cs="Calibri"/>
                <w:color w:val="000000"/>
                <w:sz w:val="20"/>
                <w:szCs w:val="20"/>
              </w:rPr>
            </w:pPr>
            <w:del w:id="1086" w:author="Sneha Kulkarni" w:date="2018-05-18T18:53:00Z">
              <w:r w:rsidRPr="00873FB3" w:rsidDel="00BC2F57">
                <w:rPr>
                  <w:rFonts w:cs="Calibri"/>
                  <w:color w:val="000000"/>
                  <w:sz w:val="20"/>
                  <w:szCs w:val="20"/>
                </w:rPr>
                <w:delText>Technip Italy S.p.A</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0066BB3B" w14:textId="2168741B" w:rsidR="00BC2F57" w:rsidRPr="00873FB3" w:rsidDel="00BC2F57" w:rsidRDefault="00BC2F57" w:rsidP="003A7414">
            <w:pPr>
              <w:snapToGrid w:val="0"/>
              <w:spacing w:before="60" w:after="60" w:line="240" w:lineRule="auto"/>
              <w:ind w:leftChars="0" w:left="0" w:right="0"/>
              <w:rPr>
                <w:del w:id="1087" w:author="Sneha Kulkarni" w:date="2018-05-18T18:53:00Z"/>
                <w:rFonts w:cs="Calibri"/>
                <w:color w:val="000000"/>
                <w:sz w:val="20"/>
                <w:szCs w:val="20"/>
              </w:rPr>
            </w:pPr>
            <w:del w:id="1088" w:author="Sneha Kulkarni" w:date="2018-05-18T18:53:00Z">
              <w:r w:rsidRPr="00873FB3" w:rsidDel="00BC2F57">
                <w:rPr>
                  <w:rFonts w:cs="Calibri"/>
                  <w:color w:val="000000"/>
                  <w:sz w:val="20"/>
                  <w:szCs w:val="20"/>
                </w:rPr>
                <w:delText>PetroKazakhstan Oil</w:delText>
              </w:r>
            </w:del>
          </w:p>
          <w:p w14:paraId="00297891" w14:textId="1A0A2515" w:rsidR="00BC2F57" w:rsidDel="00BC2F57" w:rsidRDefault="00BC2F57" w:rsidP="003A7414">
            <w:pPr>
              <w:snapToGrid w:val="0"/>
              <w:spacing w:before="60" w:after="60" w:line="240" w:lineRule="auto"/>
              <w:ind w:leftChars="0" w:left="0" w:right="0"/>
              <w:rPr>
                <w:del w:id="1089" w:author="Sneha Kulkarni" w:date="2018-05-18T18:54:00Z"/>
                <w:rFonts w:cs="Calibri"/>
                <w:color w:val="000000"/>
                <w:sz w:val="20"/>
                <w:szCs w:val="20"/>
              </w:rPr>
            </w:pPr>
            <w:del w:id="1090" w:author="Sneha Kulkarni" w:date="2018-05-18T18:53:00Z">
              <w:r w:rsidRPr="00873FB3" w:rsidDel="00BC2F57">
                <w:rPr>
                  <w:rFonts w:cs="Calibri"/>
                  <w:color w:val="000000"/>
                  <w:sz w:val="20"/>
                  <w:szCs w:val="20"/>
                </w:rPr>
                <w:delText>Products</w:delText>
              </w:r>
            </w:del>
          </w:p>
        </w:tc>
        <w:tc>
          <w:tcPr>
            <w:tcW w:w="644" w:type="pct"/>
            <w:tcBorders>
              <w:top w:val="nil"/>
              <w:left w:val="nil"/>
              <w:bottom w:val="single" w:sz="8" w:space="0" w:color="AD1828"/>
              <w:right w:val="single" w:sz="8" w:space="0" w:color="AD1828"/>
            </w:tcBorders>
            <w:shd w:val="clear" w:color="auto" w:fill="auto"/>
            <w:vAlign w:val="center"/>
          </w:tcPr>
          <w:p w14:paraId="5202F3A5" w14:textId="123D5C3E" w:rsidR="00BC2F57" w:rsidDel="00BC2F57" w:rsidRDefault="00BC2F57" w:rsidP="003A7414">
            <w:pPr>
              <w:snapToGrid w:val="0"/>
              <w:spacing w:before="60" w:after="60" w:line="240" w:lineRule="auto"/>
              <w:ind w:leftChars="0" w:left="0" w:right="0"/>
              <w:rPr>
                <w:del w:id="1091" w:author="Sneha Kulkarni" w:date="2018-05-18T18:54:00Z"/>
                <w:rFonts w:cs="Calibri"/>
                <w:color w:val="000000"/>
                <w:sz w:val="20"/>
                <w:szCs w:val="20"/>
              </w:rPr>
            </w:pPr>
            <w:del w:id="1092" w:author="Sneha Kulkarni" w:date="2018-05-18T18:53:00Z">
              <w:r w:rsidRPr="00873FB3" w:rsidDel="00BC2F57">
                <w:rPr>
                  <w:rFonts w:cs="Calibri"/>
                  <w:color w:val="000000"/>
                  <w:sz w:val="20"/>
                  <w:szCs w:val="20"/>
                </w:rPr>
                <w:delText>Kazakhstan</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5649E628" w14:textId="230AB1EA" w:rsidR="00BC2F57" w:rsidRPr="00873FB3" w:rsidDel="00BC2F57" w:rsidRDefault="00BC2F57" w:rsidP="003A7414">
            <w:pPr>
              <w:snapToGrid w:val="0"/>
              <w:spacing w:before="60" w:after="60" w:line="240" w:lineRule="auto"/>
              <w:ind w:leftChars="0" w:left="0" w:right="0"/>
              <w:rPr>
                <w:del w:id="1093" w:author="Sneha Kulkarni" w:date="2018-05-18T18:53:00Z"/>
                <w:rFonts w:cs="Calibri"/>
                <w:color w:val="000000"/>
                <w:sz w:val="20"/>
                <w:szCs w:val="20"/>
              </w:rPr>
            </w:pPr>
            <w:del w:id="1094" w:author="Sneha Kulkarni" w:date="2018-05-18T18:53:00Z">
              <w:r w:rsidRPr="00873FB3" w:rsidDel="00BC2F57">
                <w:rPr>
                  <w:rFonts w:cs="Calibri"/>
                  <w:color w:val="000000"/>
                  <w:sz w:val="20"/>
                  <w:szCs w:val="20"/>
                </w:rPr>
                <w:delText>HAZOP</w:delText>
              </w:r>
            </w:del>
          </w:p>
          <w:p w14:paraId="6C0F6FF5" w14:textId="0BBD1B8A" w:rsidR="00BC2F57" w:rsidRPr="00873FB3" w:rsidDel="00BC2F57" w:rsidRDefault="00BC2F57" w:rsidP="003A7414">
            <w:pPr>
              <w:snapToGrid w:val="0"/>
              <w:spacing w:before="60" w:after="60" w:line="240" w:lineRule="auto"/>
              <w:ind w:leftChars="0" w:left="0" w:right="0"/>
              <w:rPr>
                <w:del w:id="1095" w:author="Sneha Kulkarni" w:date="2018-05-18T18:53:00Z"/>
                <w:rFonts w:cs="Calibri"/>
                <w:color w:val="000000"/>
                <w:sz w:val="20"/>
                <w:szCs w:val="20"/>
              </w:rPr>
            </w:pPr>
            <w:del w:id="1096" w:author="Sneha Kulkarni" w:date="2018-05-18T18:53:00Z">
              <w:r w:rsidRPr="00873FB3" w:rsidDel="00BC2F57">
                <w:rPr>
                  <w:rFonts w:cs="Calibri"/>
                  <w:color w:val="000000"/>
                  <w:sz w:val="20"/>
                  <w:szCs w:val="20"/>
                </w:rPr>
                <w:delText>Units Studied: Saturated /Unsaturated LPG</w:delText>
              </w:r>
            </w:del>
          </w:p>
          <w:p w14:paraId="27470BA2" w14:textId="70D62CDC" w:rsidR="00BC2F57" w:rsidRPr="00873FB3" w:rsidDel="00BC2F57" w:rsidRDefault="00BC2F57" w:rsidP="003A7414">
            <w:pPr>
              <w:snapToGrid w:val="0"/>
              <w:spacing w:before="60" w:after="60" w:line="240" w:lineRule="auto"/>
              <w:ind w:leftChars="0" w:left="0" w:right="0"/>
              <w:rPr>
                <w:del w:id="1097" w:author="Sneha Kulkarni" w:date="2018-05-18T18:53:00Z"/>
                <w:rFonts w:cs="Calibri"/>
                <w:color w:val="000000"/>
                <w:sz w:val="20"/>
                <w:szCs w:val="20"/>
              </w:rPr>
            </w:pPr>
            <w:del w:id="1098" w:author="Sneha Kulkarni" w:date="2018-05-18T18:53:00Z">
              <w:r w:rsidRPr="00873FB3" w:rsidDel="00BC2F57">
                <w:rPr>
                  <w:rFonts w:cs="Calibri"/>
                  <w:color w:val="000000"/>
                  <w:sz w:val="20"/>
                  <w:szCs w:val="20"/>
                </w:rPr>
                <w:delText>Sweetening, RFCC, CGOHT, MTBE, C3/C4</w:delText>
              </w:r>
            </w:del>
          </w:p>
          <w:p w14:paraId="6B96029E" w14:textId="5708602F" w:rsidR="00BC2F57" w:rsidDel="00BC2F57" w:rsidRDefault="00BC2F57" w:rsidP="003A7414">
            <w:pPr>
              <w:snapToGrid w:val="0"/>
              <w:spacing w:before="60" w:after="60" w:line="240" w:lineRule="auto"/>
              <w:ind w:leftChars="0" w:left="0" w:right="0"/>
              <w:rPr>
                <w:del w:id="1099" w:author="Sneha Kulkarni" w:date="2018-05-18T18:54:00Z"/>
                <w:rFonts w:cs="Calibri"/>
                <w:color w:val="000000"/>
                <w:sz w:val="20"/>
                <w:szCs w:val="20"/>
              </w:rPr>
            </w:pPr>
            <w:del w:id="1100" w:author="Sneha Kulkarni" w:date="2018-05-18T18:53:00Z">
              <w:r w:rsidRPr="00873FB3" w:rsidDel="00BC2F57">
                <w:rPr>
                  <w:rFonts w:cs="Calibri"/>
                  <w:color w:val="000000"/>
                  <w:sz w:val="20"/>
                  <w:szCs w:val="20"/>
                </w:rPr>
                <w:delText xml:space="preserve">Splitter, </w:delText>
              </w:r>
              <w:r w:rsidRPr="00FA7991" w:rsidDel="00BC2F57">
                <w:rPr>
                  <w:rFonts w:cs="Calibri"/>
                  <w:b/>
                  <w:color w:val="000000"/>
                  <w:sz w:val="20"/>
                  <w:szCs w:val="20"/>
                </w:rPr>
                <w:delText>ARU, SWS,</w:delText>
              </w:r>
              <w:r w:rsidRPr="00873FB3" w:rsidDel="00BC2F57">
                <w:rPr>
                  <w:rFonts w:cs="Calibri"/>
                  <w:color w:val="000000"/>
                  <w:sz w:val="20"/>
                  <w:szCs w:val="20"/>
                </w:rPr>
                <w:delText xml:space="preserve"> SRU and TGTU</w:delText>
              </w:r>
            </w:del>
          </w:p>
        </w:tc>
      </w:tr>
      <w:tr w:rsidR="00BC2F57" w:rsidRPr="00CE3165" w14:paraId="0633ACF2"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tcPr>
          <w:p w14:paraId="1B6F9E6C" w14:textId="77777777" w:rsidR="00BC2F57" w:rsidRPr="00873FB3" w:rsidRDefault="00BC2F57" w:rsidP="003A7414">
            <w:pPr>
              <w:snapToGrid w:val="0"/>
              <w:spacing w:before="60" w:after="60" w:line="240" w:lineRule="auto"/>
              <w:ind w:leftChars="0" w:left="0" w:right="0"/>
              <w:rPr>
                <w:rFonts w:cs="Calibri"/>
                <w:color w:val="000000"/>
                <w:sz w:val="20"/>
                <w:szCs w:val="20"/>
              </w:rPr>
            </w:pPr>
            <w:proofErr w:type="spellStart"/>
            <w:r w:rsidRPr="00992858">
              <w:rPr>
                <w:rFonts w:eastAsia="Helvetica" w:cs="Helvetica"/>
                <w:bCs/>
                <w:sz w:val="20"/>
                <w:szCs w:val="20"/>
              </w:rPr>
              <w:t>Takreer</w:t>
            </w:r>
            <w:proofErr w:type="spellEnd"/>
            <w:r w:rsidRPr="00992858">
              <w:rPr>
                <w:rFonts w:eastAsia="Helvetica" w:cs="Helvetica"/>
                <w:bCs/>
                <w:sz w:val="20"/>
                <w:szCs w:val="20"/>
              </w:rPr>
              <w:t xml:space="preserve"> Abu Dhabi - CBDC Project </w:t>
            </w:r>
          </w:p>
        </w:tc>
        <w:tc>
          <w:tcPr>
            <w:tcW w:w="940" w:type="pct"/>
            <w:tcBorders>
              <w:top w:val="nil"/>
              <w:left w:val="nil"/>
              <w:bottom w:val="single" w:sz="8" w:space="0" w:color="AD1828"/>
              <w:right w:val="single" w:sz="8" w:space="0" w:color="AD1828"/>
            </w:tcBorders>
            <w:shd w:val="clear" w:color="auto" w:fill="auto"/>
          </w:tcPr>
          <w:p w14:paraId="241D5334" w14:textId="77777777" w:rsidR="00BC2F57" w:rsidRPr="00873FB3" w:rsidRDefault="00BC2F57" w:rsidP="003A7414">
            <w:pPr>
              <w:snapToGrid w:val="0"/>
              <w:spacing w:before="60" w:after="60" w:line="240" w:lineRule="auto"/>
              <w:ind w:leftChars="0" w:left="0" w:right="0"/>
              <w:rPr>
                <w:rFonts w:cs="Calibri"/>
                <w:color w:val="000000"/>
                <w:sz w:val="20"/>
                <w:szCs w:val="20"/>
              </w:rPr>
            </w:pPr>
            <w:r w:rsidRPr="00992858">
              <w:rPr>
                <w:rFonts w:eastAsia="Helvetica" w:cs="Helvetica"/>
                <w:bCs/>
                <w:sz w:val="20"/>
                <w:szCs w:val="20"/>
              </w:rPr>
              <w:t>Samsung Engineering Co. Ltd</w:t>
            </w:r>
            <w:r w:rsidRPr="00992858">
              <w:rPr>
                <w:rFonts w:eastAsia="Helvetica" w:cs="Helvetica" w:hint="eastAsia"/>
                <w:bCs/>
                <w:sz w:val="20"/>
                <w:szCs w:val="20"/>
              </w:rPr>
              <w:t>.</w:t>
            </w:r>
          </w:p>
        </w:tc>
        <w:tc>
          <w:tcPr>
            <w:tcW w:w="743" w:type="pct"/>
            <w:gridSpan w:val="2"/>
            <w:tcBorders>
              <w:top w:val="nil"/>
              <w:left w:val="nil"/>
              <w:bottom w:val="single" w:sz="8" w:space="0" w:color="AD1828"/>
              <w:right w:val="single" w:sz="8" w:space="0" w:color="AD1828"/>
            </w:tcBorders>
            <w:shd w:val="clear" w:color="auto" w:fill="auto"/>
          </w:tcPr>
          <w:p w14:paraId="140DADB0" w14:textId="77777777" w:rsidR="00BC2F57" w:rsidRPr="00873FB3" w:rsidRDefault="00BC2F57" w:rsidP="003A7414">
            <w:pPr>
              <w:snapToGrid w:val="0"/>
              <w:spacing w:before="60" w:after="60" w:line="240" w:lineRule="auto"/>
              <w:ind w:leftChars="0" w:left="0" w:right="0"/>
              <w:rPr>
                <w:rFonts w:cs="Calibri"/>
                <w:color w:val="000000"/>
                <w:sz w:val="20"/>
                <w:szCs w:val="20"/>
              </w:rPr>
            </w:pPr>
            <w:r w:rsidRPr="00992858">
              <w:rPr>
                <w:rFonts w:eastAsia="Helvetica" w:cs="Helvetica"/>
                <w:bCs/>
                <w:sz w:val="20"/>
                <w:szCs w:val="20"/>
              </w:rPr>
              <w:t>Abu Dhabi Oil Refining Company</w:t>
            </w:r>
          </w:p>
        </w:tc>
        <w:tc>
          <w:tcPr>
            <w:tcW w:w="644" w:type="pct"/>
            <w:tcBorders>
              <w:top w:val="nil"/>
              <w:left w:val="nil"/>
              <w:bottom w:val="single" w:sz="8" w:space="0" w:color="AD1828"/>
              <w:right w:val="single" w:sz="8" w:space="0" w:color="AD1828"/>
            </w:tcBorders>
            <w:shd w:val="clear" w:color="auto" w:fill="auto"/>
          </w:tcPr>
          <w:p w14:paraId="6BCCEA76" w14:textId="77777777" w:rsidR="00BC2F57" w:rsidRPr="00873FB3" w:rsidRDefault="00BC2F57" w:rsidP="003A7414">
            <w:pPr>
              <w:snapToGrid w:val="0"/>
              <w:spacing w:before="60" w:after="60" w:line="240" w:lineRule="auto"/>
              <w:ind w:leftChars="0" w:left="0" w:right="0"/>
              <w:rPr>
                <w:rFonts w:cs="Calibri"/>
                <w:color w:val="000000"/>
                <w:sz w:val="20"/>
                <w:szCs w:val="20"/>
              </w:rPr>
            </w:pPr>
            <w:r w:rsidRPr="00992858">
              <w:rPr>
                <w:rFonts w:eastAsia="Helvetica" w:cs="Helvetica"/>
                <w:bCs/>
                <w:sz w:val="20"/>
                <w:szCs w:val="20"/>
              </w:rPr>
              <w:t>Abu Dhabi, UAE</w:t>
            </w:r>
          </w:p>
        </w:tc>
        <w:tc>
          <w:tcPr>
            <w:tcW w:w="1485" w:type="pct"/>
            <w:gridSpan w:val="2"/>
            <w:tcBorders>
              <w:top w:val="nil"/>
              <w:left w:val="nil"/>
              <w:bottom w:val="single" w:sz="8" w:space="0" w:color="AD1828"/>
              <w:right w:val="single" w:sz="8" w:space="0" w:color="AD1828"/>
            </w:tcBorders>
            <w:shd w:val="clear" w:color="auto" w:fill="auto"/>
          </w:tcPr>
          <w:p w14:paraId="2F4BB38B" w14:textId="77777777" w:rsidR="00BC2F57" w:rsidRPr="00873FB3" w:rsidRDefault="00BC2F57" w:rsidP="003A7414">
            <w:pPr>
              <w:snapToGrid w:val="0"/>
              <w:spacing w:before="60" w:after="60" w:line="240" w:lineRule="auto"/>
              <w:ind w:leftChars="0" w:left="0" w:right="0"/>
              <w:rPr>
                <w:rFonts w:cs="Calibri"/>
                <w:color w:val="000000"/>
                <w:sz w:val="20"/>
                <w:szCs w:val="20"/>
              </w:rPr>
            </w:pPr>
            <w:r w:rsidRPr="00DD1167">
              <w:rPr>
                <w:rFonts w:eastAsia="Helvetica" w:cs="Helvetica"/>
                <w:bCs/>
                <w:sz w:val="20"/>
                <w:szCs w:val="20"/>
              </w:rPr>
              <w:t>HFE</w:t>
            </w:r>
          </w:p>
        </w:tc>
      </w:tr>
      <w:tr w:rsidR="00BC2F57" w:rsidRPr="00BB3910" w14:paraId="1BAA17A5" w14:textId="77777777" w:rsidTr="006C0C76">
        <w:trPr>
          <w:cantSplit/>
          <w:trHeight w:val="294"/>
        </w:trPr>
        <w:tc>
          <w:tcPr>
            <w:tcW w:w="5000" w:type="pct"/>
            <w:gridSpan w:val="7"/>
            <w:tcBorders>
              <w:top w:val="single" w:sz="8" w:space="0" w:color="AD1828"/>
              <w:left w:val="single" w:sz="8" w:space="0" w:color="AD1828"/>
              <w:bottom w:val="single" w:sz="8" w:space="0" w:color="AD1828"/>
              <w:right w:val="single" w:sz="8" w:space="0" w:color="AD1828"/>
            </w:tcBorders>
            <w:shd w:val="clear" w:color="auto" w:fill="F2F2F2" w:themeFill="background1" w:themeFillShade="F2"/>
            <w:vAlign w:val="center"/>
          </w:tcPr>
          <w:p w14:paraId="077E8467" w14:textId="77777777" w:rsidR="00BC2F57" w:rsidRDefault="00BC2F57" w:rsidP="003A7414">
            <w:pPr>
              <w:snapToGrid w:val="0"/>
              <w:spacing w:before="60" w:after="60" w:line="240" w:lineRule="auto"/>
              <w:ind w:leftChars="0" w:left="0" w:right="0"/>
              <w:jc w:val="center"/>
              <w:rPr>
                <w:rFonts w:cs="Calibri"/>
                <w:color w:val="000000"/>
                <w:sz w:val="20"/>
                <w:szCs w:val="20"/>
              </w:rPr>
            </w:pPr>
            <w:r w:rsidRPr="00BB3910">
              <w:rPr>
                <w:rFonts w:ascii="Helvetica" w:hAnsi="Helvetica" w:cs="Helvetica"/>
                <w:b/>
                <w:bCs/>
                <w:i/>
                <w:u w:val="single"/>
                <w:lang w:eastAsia="zh-HK"/>
              </w:rPr>
              <w:t xml:space="preserve">Onshore – </w:t>
            </w:r>
            <w:r>
              <w:rPr>
                <w:rFonts w:ascii="Helvetica" w:hAnsi="Helvetica" w:cs="Helvetica"/>
                <w:b/>
                <w:bCs/>
                <w:i/>
                <w:u w:val="single"/>
                <w:lang w:eastAsia="zh-HK"/>
              </w:rPr>
              <w:t>Petrochemical</w:t>
            </w:r>
            <w:r w:rsidRPr="00BB3910">
              <w:rPr>
                <w:rFonts w:ascii="Helvetica" w:hAnsi="Helvetica" w:cs="Helvetica" w:hint="eastAsia"/>
                <w:b/>
                <w:bCs/>
                <w:i/>
                <w:u w:val="single"/>
                <w:lang w:eastAsia="zh-HK"/>
              </w:rPr>
              <w:t xml:space="preserve"> Projects</w:t>
            </w:r>
          </w:p>
        </w:tc>
      </w:tr>
      <w:tr w:rsidR="00BC2F57" w:rsidRPr="008F2DCD" w14:paraId="65A87B25" w14:textId="77777777" w:rsidTr="006C0C76">
        <w:trPr>
          <w:cantSplit/>
          <w:trHeight w:val="525"/>
          <w:ins w:id="1101" w:author="Sneha Kulkarni" w:date="2018-05-18T18:48:00Z"/>
        </w:trPr>
        <w:tc>
          <w:tcPr>
            <w:tcW w:w="1188" w:type="pct"/>
            <w:tcBorders>
              <w:top w:val="single" w:sz="8" w:space="0" w:color="AD1828"/>
              <w:left w:val="single" w:sz="8" w:space="0" w:color="AD1828"/>
              <w:bottom w:val="single" w:sz="8" w:space="0" w:color="AD1828"/>
              <w:right w:val="single" w:sz="8" w:space="0" w:color="AD1828"/>
            </w:tcBorders>
            <w:shd w:val="clear" w:color="auto" w:fill="auto"/>
          </w:tcPr>
          <w:p w14:paraId="0C6B0330" w14:textId="13C725F7" w:rsidR="00BC2F57" w:rsidRPr="008F2DCD" w:rsidRDefault="00BC2F57" w:rsidP="00D32707">
            <w:pPr>
              <w:widowControl w:val="0"/>
              <w:spacing w:after="100" w:afterAutospacing="1" w:line="0" w:lineRule="atLeast"/>
              <w:ind w:leftChars="0" w:left="0" w:right="0"/>
              <w:rPr>
                <w:ins w:id="1102" w:author="Sneha Kulkarni" w:date="2018-05-18T18:48:00Z"/>
                <w:rFonts w:eastAsia="Helvetica" w:cs="Arial"/>
                <w:bCs/>
                <w:sz w:val="20"/>
                <w:szCs w:val="20"/>
              </w:rPr>
            </w:pPr>
            <w:ins w:id="1103" w:author="Sneha Kulkarni" w:date="2018-05-18T18:51:00Z">
              <w:r w:rsidRPr="006C0C76">
                <w:rPr>
                  <w:rFonts w:eastAsia="Helvetica" w:cs="Arial"/>
                  <w:bCs/>
                  <w:sz w:val="20"/>
                  <w:szCs w:val="20"/>
                </w:rPr>
                <w:t>SOCAR GPC Project</w:t>
              </w:r>
            </w:ins>
          </w:p>
        </w:tc>
        <w:tc>
          <w:tcPr>
            <w:tcW w:w="940" w:type="pct"/>
            <w:tcBorders>
              <w:top w:val="single" w:sz="8" w:space="0" w:color="AD1828"/>
              <w:left w:val="nil"/>
              <w:bottom w:val="single" w:sz="8" w:space="0" w:color="AD1828"/>
              <w:right w:val="single" w:sz="8" w:space="0" w:color="AD1828"/>
            </w:tcBorders>
            <w:shd w:val="clear" w:color="auto" w:fill="auto"/>
          </w:tcPr>
          <w:p w14:paraId="0065EEF4" w14:textId="0E73CE1D" w:rsidR="00BC2F57" w:rsidRPr="008F2DCD" w:rsidRDefault="00BC2F57" w:rsidP="00D32707">
            <w:pPr>
              <w:widowControl w:val="0"/>
              <w:spacing w:after="100" w:afterAutospacing="1" w:line="0" w:lineRule="atLeast"/>
              <w:ind w:leftChars="0" w:left="0" w:right="0"/>
              <w:rPr>
                <w:ins w:id="1104" w:author="Sneha Kulkarni" w:date="2018-05-18T18:48:00Z"/>
                <w:rFonts w:eastAsia="Helvetica" w:cs="Arial"/>
                <w:bCs/>
                <w:sz w:val="20"/>
                <w:szCs w:val="20"/>
              </w:rPr>
            </w:pPr>
            <w:ins w:id="1105" w:author="Sneha Kulkarni" w:date="2018-05-18T18:52:00Z">
              <w:r w:rsidRPr="006C0C76">
                <w:rPr>
                  <w:rFonts w:eastAsia="Helvetica" w:cs="Arial"/>
                  <w:bCs/>
                  <w:sz w:val="20"/>
                  <w:szCs w:val="20"/>
                </w:rPr>
                <w:t>Technip Italy S.p.A.</w:t>
              </w:r>
            </w:ins>
          </w:p>
        </w:tc>
        <w:tc>
          <w:tcPr>
            <w:tcW w:w="743" w:type="pct"/>
            <w:gridSpan w:val="2"/>
            <w:tcBorders>
              <w:top w:val="single" w:sz="8" w:space="0" w:color="AD1828"/>
              <w:left w:val="nil"/>
              <w:bottom w:val="single" w:sz="8" w:space="0" w:color="AD1828"/>
              <w:right w:val="single" w:sz="8" w:space="0" w:color="AD1828"/>
            </w:tcBorders>
            <w:shd w:val="clear" w:color="auto" w:fill="auto"/>
          </w:tcPr>
          <w:p w14:paraId="618CC80D" w14:textId="5C0B7F36" w:rsidR="00BC2F57" w:rsidRPr="008F2DCD" w:rsidRDefault="00BC2F57" w:rsidP="00D32707">
            <w:pPr>
              <w:widowControl w:val="0"/>
              <w:spacing w:after="100" w:afterAutospacing="1" w:line="0" w:lineRule="atLeast"/>
              <w:ind w:leftChars="0" w:left="0" w:right="0"/>
              <w:rPr>
                <w:ins w:id="1106" w:author="Sneha Kulkarni" w:date="2018-05-18T18:48:00Z"/>
                <w:rFonts w:eastAsia="Helvetica" w:cs="Arial"/>
                <w:bCs/>
                <w:sz w:val="20"/>
                <w:szCs w:val="20"/>
              </w:rPr>
            </w:pPr>
            <w:ins w:id="1107" w:author="Sneha Kulkarni" w:date="2018-05-18T18:52:00Z">
              <w:r w:rsidRPr="006C0C76">
                <w:rPr>
                  <w:rFonts w:eastAsia="Helvetica" w:cs="Arial"/>
                  <w:bCs/>
                  <w:sz w:val="20"/>
                  <w:szCs w:val="20"/>
                </w:rPr>
                <w:t>SOCAR GPC Limited</w:t>
              </w:r>
            </w:ins>
          </w:p>
        </w:tc>
        <w:tc>
          <w:tcPr>
            <w:tcW w:w="644" w:type="pct"/>
            <w:tcBorders>
              <w:top w:val="single" w:sz="8" w:space="0" w:color="AD1828"/>
              <w:left w:val="nil"/>
              <w:bottom w:val="single" w:sz="8" w:space="0" w:color="AD1828"/>
              <w:right w:val="single" w:sz="8" w:space="0" w:color="AD1828"/>
            </w:tcBorders>
            <w:shd w:val="clear" w:color="auto" w:fill="auto"/>
          </w:tcPr>
          <w:p w14:paraId="70E38A84" w14:textId="5C8983EB" w:rsidR="00BC2F57" w:rsidRPr="008F2DCD" w:rsidRDefault="00BC2F57" w:rsidP="00D32707">
            <w:pPr>
              <w:widowControl w:val="0"/>
              <w:spacing w:after="100" w:afterAutospacing="1" w:line="0" w:lineRule="atLeast"/>
              <w:ind w:leftChars="0" w:left="0" w:right="0"/>
              <w:rPr>
                <w:ins w:id="1108" w:author="Sneha Kulkarni" w:date="2018-05-18T18:48:00Z"/>
                <w:rFonts w:eastAsia="Helvetica" w:cs="Arial"/>
                <w:bCs/>
                <w:sz w:val="20"/>
                <w:szCs w:val="20"/>
              </w:rPr>
            </w:pPr>
            <w:proofErr w:type="spellStart"/>
            <w:ins w:id="1109" w:author="Sneha Kulkarni" w:date="2018-05-18T18:52:00Z">
              <w:r w:rsidRPr="006C0C76">
                <w:rPr>
                  <w:rFonts w:eastAsia="Helvetica" w:cs="Arial"/>
                  <w:bCs/>
                  <w:sz w:val="20"/>
                  <w:szCs w:val="20"/>
                </w:rPr>
                <w:t>Garadagh</w:t>
              </w:r>
              <w:proofErr w:type="spellEnd"/>
              <w:r w:rsidRPr="006C0C76">
                <w:rPr>
                  <w:rFonts w:eastAsia="Helvetica" w:cs="Arial"/>
                  <w:bCs/>
                  <w:sz w:val="20"/>
                  <w:szCs w:val="20"/>
                </w:rPr>
                <w:t>, Azerbaijan</w:t>
              </w:r>
            </w:ins>
          </w:p>
        </w:tc>
        <w:tc>
          <w:tcPr>
            <w:tcW w:w="1485" w:type="pct"/>
            <w:gridSpan w:val="2"/>
            <w:tcBorders>
              <w:top w:val="single" w:sz="8" w:space="0" w:color="AD1828"/>
              <w:left w:val="nil"/>
              <w:bottom w:val="single" w:sz="8" w:space="0" w:color="AD1828"/>
              <w:right w:val="single" w:sz="8" w:space="0" w:color="AD1828"/>
            </w:tcBorders>
            <w:shd w:val="clear" w:color="auto" w:fill="auto"/>
          </w:tcPr>
          <w:p w14:paraId="1D3B50E8" w14:textId="77777777" w:rsidR="00BC2F57" w:rsidRPr="006C0C76" w:rsidRDefault="00BC2F57" w:rsidP="006C0C76">
            <w:pPr>
              <w:widowControl w:val="0"/>
              <w:spacing w:after="100" w:afterAutospacing="1" w:line="0" w:lineRule="atLeast"/>
              <w:ind w:leftChars="0" w:left="0" w:right="0"/>
              <w:rPr>
                <w:ins w:id="1110" w:author="Sneha Kulkarni" w:date="2018-05-18T18:51:00Z"/>
                <w:rFonts w:eastAsia="Helvetica" w:cs="Arial"/>
                <w:bCs/>
                <w:sz w:val="20"/>
                <w:szCs w:val="20"/>
              </w:rPr>
            </w:pPr>
            <w:ins w:id="1111" w:author="Sneha Kulkarni" w:date="2018-05-18T18:51:00Z">
              <w:r w:rsidRPr="006C0C76">
                <w:rPr>
                  <w:rFonts w:eastAsia="Helvetica" w:cs="Arial"/>
                  <w:bCs/>
                  <w:sz w:val="20"/>
                  <w:szCs w:val="20"/>
                </w:rPr>
                <w:t xml:space="preserve">Coarse Hazard and Operability </w:t>
              </w:r>
            </w:ins>
          </w:p>
          <w:p w14:paraId="6445D27A" w14:textId="4047D2CA" w:rsidR="00BC2F57" w:rsidRPr="008F2DCD" w:rsidRDefault="00BC2F57" w:rsidP="006C0C76">
            <w:pPr>
              <w:widowControl w:val="0"/>
              <w:spacing w:after="100" w:afterAutospacing="1" w:line="0" w:lineRule="atLeast"/>
              <w:ind w:leftChars="0" w:left="0" w:right="0"/>
              <w:rPr>
                <w:ins w:id="1112" w:author="Sneha Kulkarni" w:date="2018-05-18T18:48:00Z"/>
                <w:rFonts w:eastAsia="Helvetica" w:cs="Arial"/>
                <w:bCs/>
                <w:sz w:val="20"/>
                <w:szCs w:val="20"/>
              </w:rPr>
            </w:pPr>
            <w:ins w:id="1113" w:author="Sneha Kulkarni" w:date="2018-05-18T18:51:00Z">
              <w:r>
                <w:rPr>
                  <w:rFonts w:eastAsia="Helvetica" w:cs="Arial"/>
                  <w:bCs/>
                  <w:sz w:val="20"/>
                  <w:szCs w:val="20"/>
                </w:rPr>
                <w:t>(HAZOP) Study</w:t>
              </w:r>
            </w:ins>
          </w:p>
        </w:tc>
      </w:tr>
      <w:tr w:rsidR="007E5796" w:rsidRPr="008F2DCD" w14:paraId="50C43227" w14:textId="77777777" w:rsidTr="00E11165">
        <w:tblPrEx>
          <w:tblW w:w="14318" w:type="dxa"/>
          <w:tblInd w:w="108" w:type="dxa"/>
          <w:tblLayout w:type="fixed"/>
          <w:tblPrExChange w:id="1114" w:author="Vincentius Mario PURNAMA" w:date="2020-08-25T22:03:00Z">
            <w:tblPrEx>
              <w:tblW w:w="14318" w:type="dxa"/>
              <w:tblInd w:w="108" w:type="dxa"/>
              <w:tblLayout w:type="fixed"/>
            </w:tblPrEx>
          </w:tblPrExChange>
        </w:tblPrEx>
        <w:trPr>
          <w:cantSplit/>
          <w:trHeight w:val="525"/>
          <w:ins w:id="1115" w:author="Vincentius Mario PURNAMA" w:date="2020-08-25T22:03:00Z"/>
          <w:trPrChange w:id="1116" w:author="Vincentius Mario PURNAMA" w:date="2020-08-25T22:03:00Z">
            <w:trPr>
              <w:gridBefore w:val="1"/>
              <w:cantSplit/>
              <w:trHeight w:val="525"/>
            </w:trPr>
          </w:trPrChange>
        </w:trPr>
        <w:tc>
          <w:tcPr>
            <w:tcW w:w="1188" w:type="pct"/>
            <w:tcBorders>
              <w:top w:val="single" w:sz="8" w:space="0" w:color="AD1828"/>
              <w:left w:val="single" w:sz="8" w:space="0" w:color="AD1828"/>
              <w:bottom w:val="single" w:sz="8" w:space="0" w:color="AD1828"/>
              <w:right w:val="single" w:sz="8" w:space="0" w:color="AD1828"/>
            </w:tcBorders>
            <w:shd w:val="clear" w:color="auto" w:fill="auto"/>
            <w:vAlign w:val="center"/>
            <w:tcPrChange w:id="1117" w:author="Vincentius Mario PURNAMA" w:date="2020-08-25T22:03:00Z">
              <w:tcPr>
                <w:tcW w:w="1188" w:type="pct"/>
                <w:gridSpan w:val="2"/>
                <w:tcBorders>
                  <w:top w:val="single" w:sz="8" w:space="0" w:color="AD1828"/>
                  <w:left w:val="single" w:sz="8" w:space="0" w:color="AD1828"/>
                  <w:bottom w:val="single" w:sz="8" w:space="0" w:color="AD1828"/>
                  <w:right w:val="single" w:sz="8" w:space="0" w:color="AD1828"/>
                </w:tcBorders>
                <w:shd w:val="clear" w:color="auto" w:fill="auto"/>
              </w:tcPr>
            </w:tcPrChange>
          </w:tcPr>
          <w:p w14:paraId="30EDF10C" w14:textId="72C06F1B" w:rsidR="007E5796" w:rsidRPr="008F2DCD" w:rsidRDefault="007E5796" w:rsidP="007E5796">
            <w:pPr>
              <w:widowControl w:val="0"/>
              <w:spacing w:after="100" w:afterAutospacing="1" w:line="0" w:lineRule="atLeast"/>
              <w:ind w:leftChars="0" w:left="0" w:right="0"/>
              <w:rPr>
                <w:ins w:id="1118" w:author="Vincentius Mario PURNAMA" w:date="2020-08-25T22:03:00Z"/>
                <w:rFonts w:eastAsia="Helvetica" w:cs="Arial"/>
                <w:bCs/>
                <w:sz w:val="20"/>
                <w:szCs w:val="20"/>
              </w:rPr>
            </w:pPr>
            <w:ins w:id="1119" w:author="Vincentius Mario PURNAMA" w:date="2020-08-25T22:03:00Z">
              <w:r>
                <w:rPr>
                  <w:rFonts w:cs="Calibri"/>
                  <w:color w:val="000000"/>
                  <w:sz w:val="20"/>
                  <w:szCs w:val="20"/>
                </w:rPr>
                <w:t>Mangalore PTA Plant Project</w:t>
              </w:r>
            </w:ins>
          </w:p>
        </w:tc>
        <w:tc>
          <w:tcPr>
            <w:tcW w:w="940" w:type="pct"/>
            <w:tcBorders>
              <w:top w:val="single" w:sz="8" w:space="0" w:color="AD1828"/>
              <w:left w:val="nil"/>
              <w:bottom w:val="single" w:sz="8" w:space="0" w:color="AD1828"/>
              <w:right w:val="single" w:sz="8" w:space="0" w:color="AD1828"/>
            </w:tcBorders>
            <w:shd w:val="clear" w:color="auto" w:fill="auto"/>
            <w:vAlign w:val="center"/>
            <w:tcPrChange w:id="1120" w:author="Vincentius Mario PURNAMA" w:date="2020-08-25T22:03:00Z">
              <w:tcPr>
                <w:tcW w:w="940" w:type="pct"/>
                <w:gridSpan w:val="2"/>
                <w:tcBorders>
                  <w:top w:val="single" w:sz="8" w:space="0" w:color="AD1828"/>
                  <w:left w:val="nil"/>
                  <w:bottom w:val="single" w:sz="8" w:space="0" w:color="AD1828"/>
                  <w:right w:val="single" w:sz="8" w:space="0" w:color="AD1828"/>
                </w:tcBorders>
                <w:shd w:val="clear" w:color="auto" w:fill="auto"/>
              </w:tcPr>
            </w:tcPrChange>
          </w:tcPr>
          <w:p w14:paraId="33453825" w14:textId="3DCA5A52" w:rsidR="007E5796" w:rsidRPr="008F2DCD" w:rsidRDefault="007E5796" w:rsidP="007E5796">
            <w:pPr>
              <w:widowControl w:val="0"/>
              <w:spacing w:after="100" w:afterAutospacing="1" w:line="0" w:lineRule="atLeast"/>
              <w:ind w:leftChars="0" w:left="0" w:right="0"/>
              <w:rPr>
                <w:ins w:id="1121" w:author="Vincentius Mario PURNAMA" w:date="2020-08-25T22:03:00Z"/>
                <w:rFonts w:eastAsia="Helvetica" w:cs="Arial"/>
                <w:bCs/>
                <w:sz w:val="20"/>
                <w:szCs w:val="20"/>
              </w:rPr>
            </w:pPr>
            <w:ins w:id="1122" w:author="Vincentius Mario PURNAMA" w:date="2020-08-25T22:03:00Z">
              <w:r>
                <w:rPr>
                  <w:rFonts w:cs="Calibri"/>
                  <w:color w:val="000000"/>
                  <w:sz w:val="20"/>
                  <w:szCs w:val="20"/>
                </w:rPr>
                <w:t>Technip India Ltd.</w:t>
              </w:r>
            </w:ins>
          </w:p>
        </w:tc>
        <w:tc>
          <w:tcPr>
            <w:tcW w:w="743" w:type="pct"/>
            <w:gridSpan w:val="2"/>
            <w:tcBorders>
              <w:top w:val="single" w:sz="8" w:space="0" w:color="AD1828"/>
              <w:left w:val="nil"/>
              <w:bottom w:val="single" w:sz="8" w:space="0" w:color="AD1828"/>
              <w:right w:val="single" w:sz="8" w:space="0" w:color="AD1828"/>
            </w:tcBorders>
            <w:shd w:val="clear" w:color="auto" w:fill="auto"/>
            <w:vAlign w:val="center"/>
            <w:tcPrChange w:id="1123" w:author="Vincentius Mario PURNAMA" w:date="2020-08-25T22:03:00Z">
              <w:tcPr>
                <w:tcW w:w="743" w:type="pct"/>
                <w:gridSpan w:val="3"/>
                <w:tcBorders>
                  <w:top w:val="single" w:sz="8" w:space="0" w:color="AD1828"/>
                  <w:left w:val="nil"/>
                  <w:bottom w:val="single" w:sz="8" w:space="0" w:color="AD1828"/>
                  <w:right w:val="single" w:sz="8" w:space="0" w:color="AD1828"/>
                </w:tcBorders>
                <w:shd w:val="clear" w:color="auto" w:fill="auto"/>
              </w:tcPr>
            </w:tcPrChange>
          </w:tcPr>
          <w:p w14:paraId="0187B4AB" w14:textId="16F7E00C" w:rsidR="007E5796" w:rsidRPr="008F2DCD" w:rsidRDefault="007E5796" w:rsidP="007E5796">
            <w:pPr>
              <w:widowControl w:val="0"/>
              <w:spacing w:after="100" w:afterAutospacing="1" w:line="0" w:lineRule="atLeast"/>
              <w:ind w:leftChars="0" w:left="0" w:right="0"/>
              <w:rPr>
                <w:ins w:id="1124" w:author="Vincentius Mario PURNAMA" w:date="2020-08-25T22:03:00Z"/>
                <w:rFonts w:eastAsia="Helvetica" w:cs="Arial"/>
                <w:bCs/>
                <w:sz w:val="20"/>
                <w:szCs w:val="20"/>
              </w:rPr>
            </w:pPr>
            <w:ins w:id="1125" w:author="Vincentius Mario PURNAMA" w:date="2020-08-25T22:03:00Z">
              <w:r>
                <w:rPr>
                  <w:rFonts w:cs="Calibri"/>
                  <w:color w:val="000000"/>
                  <w:sz w:val="20"/>
                  <w:szCs w:val="20"/>
                </w:rPr>
                <w:t>JBF Petrochemicals</w:t>
              </w:r>
            </w:ins>
          </w:p>
        </w:tc>
        <w:tc>
          <w:tcPr>
            <w:tcW w:w="644" w:type="pct"/>
            <w:tcBorders>
              <w:top w:val="single" w:sz="8" w:space="0" w:color="AD1828"/>
              <w:left w:val="nil"/>
              <w:bottom w:val="single" w:sz="8" w:space="0" w:color="AD1828"/>
              <w:right w:val="single" w:sz="8" w:space="0" w:color="AD1828"/>
            </w:tcBorders>
            <w:shd w:val="clear" w:color="auto" w:fill="auto"/>
            <w:vAlign w:val="center"/>
            <w:tcPrChange w:id="1126" w:author="Vincentius Mario PURNAMA" w:date="2020-08-25T22:03:00Z">
              <w:tcPr>
                <w:tcW w:w="644" w:type="pct"/>
                <w:gridSpan w:val="2"/>
                <w:tcBorders>
                  <w:top w:val="single" w:sz="8" w:space="0" w:color="AD1828"/>
                  <w:left w:val="nil"/>
                  <w:bottom w:val="single" w:sz="8" w:space="0" w:color="AD1828"/>
                  <w:right w:val="single" w:sz="8" w:space="0" w:color="AD1828"/>
                </w:tcBorders>
                <w:shd w:val="clear" w:color="auto" w:fill="auto"/>
              </w:tcPr>
            </w:tcPrChange>
          </w:tcPr>
          <w:p w14:paraId="4E2AB3B3" w14:textId="3E5AE12F" w:rsidR="007E5796" w:rsidRPr="008F2DCD" w:rsidRDefault="007E5796" w:rsidP="007E5796">
            <w:pPr>
              <w:widowControl w:val="0"/>
              <w:spacing w:after="100" w:afterAutospacing="1" w:line="0" w:lineRule="atLeast"/>
              <w:ind w:leftChars="0" w:left="0" w:right="0"/>
              <w:rPr>
                <w:ins w:id="1127" w:author="Vincentius Mario PURNAMA" w:date="2020-08-25T22:03:00Z"/>
                <w:rFonts w:eastAsia="Helvetica" w:cs="Arial"/>
                <w:bCs/>
                <w:sz w:val="20"/>
                <w:szCs w:val="20"/>
              </w:rPr>
            </w:pPr>
            <w:ins w:id="1128" w:author="Vincentius Mario PURNAMA" w:date="2020-08-25T22:03:00Z">
              <w:r>
                <w:rPr>
                  <w:rFonts w:cs="Calibri"/>
                  <w:color w:val="000000"/>
                  <w:sz w:val="20"/>
                  <w:szCs w:val="20"/>
                </w:rPr>
                <w:t>India</w:t>
              </w:r>
            </w:ins>
          </w:p>
        </w:tc>
        <w:tc>
          <w:tcPr>
            <w:tcW w:w="1485" w:type="pct"/>
            <w:gridSpan w:val="2"/>
            <w:tcBorders>
              <w:top w:val="single" w:sz="8" w:space="0" w:color="AD1828"/>
              <w:left w:val="nil"/>
              <w:bottom w:val="single" w:sz="8" w:space="0" w:color="AD1828"/>
              <w:right w:val="single" w:sz="8" w:space="0" w:color="AD1828"/>
            </w:tcBorders>
            <w:shd w:val="clear" w:color="auto" w:fill="auto"/>
            <w:vAlign w:val="center"/>
            <w:tcPrChange w:id="1129" w:author="Vincentius Mario PURNAMA" w:date="2020-08-25T22:03:00Z">
              <w:tcPr>
                <w:tcW w:w="1485" w:type="pct"/>
                <w:gridSpan w:val="3"/>
                <w:tcBorders>
                  <w:top w:val="single" w:sz="8" w:space="0" w:color="AD1828"/>
                  <w:left w:val="nil"/>
                  <w:bottom w:val="single" w:sz="8" w:space="0" w:color="AD1828"/>
                  <w:right w:val="single" w:sz="8" w:space="0" w:color="AD1828"/>
                </w:tcBorders>
                <w:shd w:val="clear" w:color="auto" w:fill="auto"/>
              </w:tcPr>
            </w:tcPrChange>
          </w:tcPr>
          <w:p w14:paraId="573CC0FB" w14:textId="3F7DA416" w:rsidR="007E5796" w:rsidRPr="008F2DCD" w:rsidRDefault="007E5796" w:rsidP="007E5796">
            <w:pPr>
              <w:widowControl w:val="0"/>
              <w:spacing w:after="100" w:afterAutospacing="1" w:line="0" w:lineRule="atLeast"/>
              <w:ind w:leftChars="0" w:left="0" w:right="0"/>
              <w:rPr>
                <w:ins w:id="1130" w:author="Vincentius Mario PURNAMA" w:date="2020-08-25T22:03:00Z"/>
                <w:rFonts w:eastAsia="Helvetica" w:cs="Arial"/>
                <w:bCs/>
                <w:sz w:val="20"/>
                <w:szCs w:val="20"/>
              </w:rPr>
            </w:pPr>
            <w:ins w:id="1131" w:author="Vincentius Mario PURNAMA" w:date="2020-08-25T22:03:00Z">
              <w:r>
                <w:rPr>
                  <w:rFonts w:cs="Calibri"/>
                  <w:color w:val="000000"/>
                  <w:sz w:val="20"/>
                  <w:szCs w:val="20"/>
                </w:rPr>
                <w:t>HAZOP, SIL Classification</w:t>
              </w:r>
            </w:ins>
          </w:p>
        </w:tc>
      </w:tr>
      <w:tr w:rsidR="00BC2F57" w:rsidRPr="008F2DCD" w14:paraId="5EC194A5" w14:textId="77777777" w:rsidTr="006C0C76">
        <w:trPr>
          <w:cantSplit/>
          <w:trHeight w:val="525"/>
          <w:ins w:id="1132" w:author="Sneha Kulkarni" w:date="2018-05-18T18:47:00Z"/>
        </w:trPr>
        <w:tc>
          <w:tcPr>
            <w:tcW w:w="1188" w:type="pct"/>
            <w:tcBorders>
              <w:top w:val="single" w:sz="8" w:space="0" w:color="AD1828"/>
              <w:left w:val="single" w:sz="8" w:space="0" w:color="AD1828"/>
              <w:bottom w:val="single" w:sz="8" w:space="0" w:color="AD1828"/>
              <w:right w:val="single" w:sz="8" w:space="0" w:color="AD1828"/>
            </w:tcBorders>
            <w:shd w:val="clear" w:color="auto" w:fill="auto"/>
          </w:tcPr>
          <w:p w14:paraId="7B5854A0" w14:textId="77777777" w:rsidR="00BC2F57" w:rsidRPr="008F2DCD" w:rsidRDefault="00BC2F57" w:rsidP="00D32707">
            <w:pPr>
              <w:widowControl w:val="0"/>
              <w:spacing w:after="100" w:afterAutospacing="1" w:line="0" w:lineRule="atLeast"/>
              <w:ind w:leftChars="0" w:left="0" w:right="0"/>
              <w:rPr>
                <w:ins w:id="1133" w:author="Sneha Kulkarni" w:date="2018-05-18T18:47:00Z"/>
                <w:rFonts w:eastAsia="Helvetica" w:cs="Arial"/>
                <w:bCs/>
                <w:sz w:val="20"/>
                <w:szCs w:val="20"/>
              </w:rPr>
            </w:pPr>
            <w:ins w:id="1134" w:author="Sneha Kulkarni" w:date="2018-05-18T18:47:00Z">
              <w:r w:rsidRPr="008F2DCD">
                <w:rPr>
                  <w:rFonts w:eastAsia="Helvetica" w:cs="Arial"/>
                  <w:bCs/>
                  <w:sz w:val="20"/>
                  <w:szCs w:val="20"/>
                </w:rPr>
                <w:t>JG Summit Stage 1 Expansion Project</w:t>
              </w:r>
            </w:ins>
          </w:p>
        </w:tc>
        <w:tc>
          <w:tcPr>
            <w:tcW w:w="940" w:type="pct"/>
            <w:tcBorders>
              <w:top w:val="single" w:sz="8" w:space="0" w:color="AD1828"/>
              <w:left w:val="nil"/>
              <w:bottom w:val="single" w:sz="8" w:space="0" w:color="AD1828"/>
              <w:right w:val="single" w:sz="8" w:space="0" w:color="AD1828"/>
            </w:tcBorders>
            <w:shd w:val="clear" w:color="auto" w:fill="auto"/>
          </w:tcPr>
          <w:p w14:paraId="06B3805B" w14:textId="77777777" w:rsidR="00BC2F57" w:rsidRPr="008F2DCD" w:rsidRDefault="00BC2F57" w:rsidP="00D32707">
            <w:pPr>
              <w:widowControl w:val="0"/>
              <w:spacing w:after="100" w:afterAutospacing="1" w:line="0" w:lineRule="atLeast"/>
              <w:ind w:leftChars="0" w:left="0" w:right="0"/>
              <w:rPr>
                <w:ins w:id="1135" w:author="Sneha Kulkarni" w:date="2018-05-18T18:47:00Z"/>
                <w:rFonts w:eastAsia="Helvetica" w:cs="Arial"/>
                <w:bCs/>
                <w:sz w:val="20"/>
                <w:szCs w:val="20"/>
              </w:rPr>
            </w:pPr>
            <w:ins w:id="1136" w:author="Sneha Kulkarni" w:date="2018-05-18T18:47:00Z">
              <w:r w:rsidRPr="008F2DCD">
                <w:rPr>
                  <w:rFonts w:eastAsia="Helvetica" w:cs="Arial"/>
                  <w:bCs/>
                  <w:sz w:val="20"/>
                  <w:szCs w:val="20"/>
                </w:rPr>
                <w:t>POSCO E&amp;C</w:t>
              </w:r>
            </w:ins>
          </w:p>
        </w:tc>
        <w:tc>
          <w:tcPr>
            <w:tcW w:w="743" w:type="pct"/>
            <w:gridSpan w:val="2"/>
            <w:tcBorders>
              <w:top w:val="single" w:sz="8" w:space="0" w:color="AD1828"/>
              <w:left w:val="nil"/>
              <w:bottom w:val="single" w:sz="8" w:space="0" w:color="AD1828"/>
              <w:right w:val="single" w:sz="8" w:space="0" w:color="AD1828"/>
            </w:tcBorders>
            <w:shd w:val="clear" w:color="auto" w:fill="auto"/>
          </w:tcPr>
          <w:p w14:paraId="2F4FCAD9" w14:textId="77777777" w:rsidR="00BC2F57" w:rsidRPr="008F2DCD" w:rsidRDefault="00BC2F57" w:rsidP="00D32707">
            <w:pPr>
              <w:widowControl w:val="0"/>
              <w:spacing w:after="100" w:afterAutospacing="1" w:line="0" w:lineRule="atLeast"/>
              <w:ind w:leftChars="0" w:left="0" w:right="0"/>
              <w:rPr>
                <w:ins w:id="1137" w:author="Sneha Kulkarni" w:date="2018-05-18T18:47:00Z"/>
                <w:rFonts w:eastAsia="Helvetica" w:cs="Arial"/>
                <w:bCs/>
                <w:sz w:val="20"/>
                <w:szCs w:val="20"/>
              </w:rPr>
            </w:pPr>
            <w:ins w:id="1138" w:author="Sneha Kulkarni" w:date="2018-05-18T18:47:00Z">
              <w:r w:rsidRPr="008F2DCD">
                <w:rPr>
                  <w:rFonts w:eastAsia="Helvetica" w:cs="Arial"/>
                  <w:bCs/>
                  <w:sz w:val="20"/>
                  <w:szCs w:val="20"/>
                </w:rPr>
                <w:t>JG Summit Petrochemical Corporation</w:t>
              </w:r>
            </w:ins>
          </w:p>
        </w:tc>
        <w:tc>
          <w:tcPr>
            <w:tcW w:w="644" w:type="pct"/>
            <w:tcBorders>
              <w:top w:val="single" w:sz="8" w:space="0" w:color="AD1828"/>
              <w:left w:val="nil"/>
              <w:bottom w:val="single" w:sz="8" w:space="0" w:color="AD1828"/>
              <w:right w:val="single" w:sz="8" w:space="0" w:color="AD1828"/>
            </w:tcBorders>
            <w:shd w:val="clear" w:color="auto" w:fill="auto"/>
          </w:tcPr>
          <w:p w14:paraId="2325AB9E" w14:textId="77777777" w:rsidR="00BC2F57" w:rsidRPr="008F2DCD" w:rsidRDefault="00BC2F57" w:rsidP="00D32707">
            <w:pPr>
              <w:widowControl w:val="0"/>
              <w:spacing w:after="100" w:afterAutospacing="1" w:line="0" w:lineRule="atLeast"/>
              <w:ind w:leftChars="0" w:left="0" w:right="0"/>
              <w:rPr>
                <w:ins w:id="1139" w:author="Sneha Kulkarni" w:date="2018-05-18T18:47:00Z"/>
                <w:rFonts w:eastAsia="Helvetica" w:cs="Arial"/>
                <w:bCs/>
                <w:sz w:val="20"/>
                <w:szCs w:val="20"/>
              </w:rPr>
            </w:pPr>
            <w:ins w:id="1140" w:author="Sneha Kulkarni" w:date="2018-05-18T18:47:00Z">
              <w:r w:rsidRPr="008F2DCD">
                <w:rPr>
                  <w:rFonts w:eastAsia="Helvetica" w:cs="Arial"/>
                  <w:bCs/>
                  <w:sz w:val="20"/>
                  <w:szCs w:val="20"/>
                </w:rPr>
                <w:t>Philippines</w:t>
              </w:r>
            </w:ins>
          </w:p>
        </w:tc>
        <w:tc>
          <w:tcPr>
            <w:tcW w:w="1485" w:type="pct"/>
            <w:gridSpan w:val="2"/>
            <w:tcBorders>
              <w:top w:val="single" w:sz="8" w:space="0" w:color="AD1828"/>
              <w:left w:val="nil"/>
              <w:bottom w:val="single" w:sz="8" w:space="0" w:color="AD1828"/>
              <w:right w:val="single" w:sz="8" w:space="0" w:color="AD1828"/>
            </w:tcBorders>
            <w:shd w:val="clear" w:color="auto" w:fill="auto"/>
          </w:tcPr>
          <w:p w14:paraId="77359C7E" w14:textId="77777777" w:rsidR="00BC2F57" w:rsidRPr="008F2DCD" w:rsidRDefault="00BC2F57" w:rsidP="00D32707">
            <w:pPr>
              <w:widowControl w:val="0"/>
              <w:spacing w:after="100" w:afterAutospacing="1" w:line="0" w:lineRule="atLeast"/>
              <w:ind w:leftChars="0" w:left="0" w:right="0"/>
              <w:rPr>
                <w:ins w:id="1141" w:author="Sneha Kulkarni" w:date="2018-05-18T18:47:00Z"/>
                <w:rFonts w:eastAsia="Helvetica" w:cs="Arial"/>
                <w:bCs/>
                <w:sz w:val="20"/>
                <w:szCs w:val="20"/>
              </w:rPr>
            </w:pPr>
            <w:ins w:id="1142" w:author="Sneha Kulkarni" w:date="2018-05-18T18:47:00Z">
              <w:r w:rsidRPr="008F2DCD">
                <w:rPr>
                  <w:rFonts w:eastAsia="Helvetica" w:cs="Arial"/>
                  <w:bCs/>
                  <w:sz w:val="20"/>
                  <w:szCs w:val="20"/>
                </w:rPr>
                <w:t>HAZOP, SIL Classification Study (LOPA</w:t>
              </w:r>
              <w:proofErr w:type="gramStart"/>
              <w:r w:rsidRPr="008F2DCD">
                <w:rPr>
                  <w:rFonts w:eastAsia="Helvetica" w:cs="Arial"/>
                  <w:bCs/>
                  <w:sz w:val="20"/>
                  <w:szCs w:val="20"/>
                </w:rPr>
                <w:t>) ;</w:t>
              </w:r>
              <w:proofErr w:type="gramEnd"/>
              <w:r w:rsidRPr="008F2DCD">
                <w:rPr>
                  <w:rFonts w:eastAsia="Helvetica" w:cs="Arial"/>
                  <w:bCs/>
                  <w:sz w:val="20"/>
                  <w:szCs w:val="20"/>
                </w:rPr>
                <w:t xml:space="preserve"> MOC HAZOP/;SIL ; SIL Verification Study; SRS; Noise Study; AIV Study; Vent Dispersion and Radiation study; Valve Criticality Analysis;</w:t>
              </w:r>
              <w:r w:rsidRPr="008F2DCD" w:rsidDel="00CA2B48">
                <w:rPr>
                  <w:rFonts w:eastAsia="Helvetica" w:cs="Arial"/>
                  <w:bCs/>
                  <w:sz w:val="20"/>
                  <w:szCs w:val="20"/>
                </w:rPr>
                <w:t xml:space="preserve"> </w:t>
              </w:r>
              <w:r w:rsidRPr="008F2DCD">
                <w:rPr>
                  <w:rFonts w:eastAsia="Helvetica" w:cs="Arial"/>
                  <w:bCs/>
                  <w:sz w:val="20"/>
                  <w:szCs w:val="20"/>
                </w:rPr>
                <w:t>ARS, Construction HAZID; SIMOPS Study; FSA study; Update of the existing EIA study report</w:t>
              </w:r>
            </w:ins>
          </w:p>
        </w:tc>
      </w:tr>
      <w:tr w:rsidR="00BC2F57" w:rsidRPr="008F2DCD" w14:paraId="752DD367" w14:textId="77777777" w:rsidTr="006C0C76">
        <w:trPr>
          <w:cantSplit/>
          <w:trHeight w:val="525"/>
          <w:ins w:id="1143" w:author="Sneha Kulkarni" w:date="2018-05-18T18:47:00Z"/>
        </w:trPr>
        <w:tc>
          <w:tcPr>
            <w:tcW w:w="1188" w:type="pct"/>
            <w:tcBorders>
              <w:top w:val="single" w:sz="8" w:space="0" w:color="AD1828"/>
              <w:left w:val="single" w:sz="8" w:space="0" w:color="AD1828"/>
              <w:bottom w:val="single" w:sz="8" w:space="0" w:color="AD1828"/>
              <w:right w:val="single" w:sz="8" w:space="0" w:color="AD1828"/>
            </w:tcBorders>
            <w:shd w:val="clear" w:color="auto" w:fill="auto"/>
          </w:tcPr>
          <w:p w14:paraId="437055FB" w14:textId="77777777" w:rsidR="00BC2F57" w:rsidRPr="008F2DCD" w:rsidRDefault="00BC2F57" w:rsidP="00D32707">
            <w:pPr>
              <w:widowControl w:val="0"/>
              <w:spacing w:after="100" w:afterAutospacing="1" w:line="0" w:lineRule="atLeast"/>
              <w:ind w:leftChars="0" w:left="0" w:right="0"/>
              <w:rPr>
                <w:ins w:id="1144" w:author="Sneha Kulkarni" w:date="2018-05-18T18:47:00Z"/>
                <w:rFonts w:eastAsia="Helvetica" w:cs="Arial"/>
                <w:bCs/>
                <w:sz w:val="20"/>
                <w:szCs w:val="20"/>
              </w:rPr>
            </w:pPr>
            <w:ins w:id="1145" w:author="Sneha Kulkarni" w:date="2018-05-18T18:47:00Z">
              <w:r w:rsidRPr="009E08FD">
                <w:rPr>
                  <w:rFonts w:eastAsia="Helvetica" w:cs="Arial"/>
                  <w:bCs/>
                  <w:sz w:val="20"/>
                  <w:szCs w:val="20"/>
                </w:rPr>
                <w:t>JG summit expansion pkg2 project-HSE Studies</w:t>
              </w:r>
            </w:ins>
          </w:p>
        </w:tc>
        <w:tc>
          <w:tcPr>
            <w:tcW w:w="940" w:type="pct"/>
            <w:tcBorders>
              <w:top w:val="single" w:sz="8" w:space="0" w:color="AD1828"/>
              <w:left w:val="nil"/>
              <w:bottom w:val="single" w:sz="8" w:space="0" w:color="AD1828"/>
              <w:right w:val="single" w:sz="8" w:space="0" w:color="AD1828"/>
            </w:tcBorders>
            <w:shd w:val="clear" w:color="auto" w:fill="auto"/>
          </w:tcPr>
          <w:p w14:paraId="479F686F" w14:textId="77777777" w:rsidR="00BC2F57" w:rsidRPr="008F2DCD" w:rsidRDefault="00BC2F57" w:rsidP="00D32707">
            <w:pPr>
              <w:widowControl w:val="0"/>
              <w:spacing w:after="100" w:afterAutospacing="1" w:line="0" w:lineRule="atLeast"/>
              <w:ind w:leftChars="0" w:left="0" w:right="0"/>
              <w:rPr>
                <w:ins w:id="1146" w:author="Sneha Kulkarni" w:date="2018-05-18T18:47:00Z"/>
                <w:rFonts w:eastAsia="Helvetica" w:cs="Arial"/>
                <w:bCs/>
                <w:sz w:val="20"/>
                <w:szCs w:val="20"/>
              </w:rPr>
            </w:pPr>
            <w:ins w:id="1147" w:author="Sneha Kulkarni" w:date="2018-05-18T18:47:00Z">
              <w:r w:rsidRPr="009E08FD">
                <w:rPr>
                  <w:rFonts w:eastAsia="Helvetica" w:cs="Arial"/>
                  <w:bCs/>
                  <w:sz w:val="20"/>
                  <w:szCs w:val="20"/>
                </w:rPr>
                <w:t>CTCI Corporation</w:t>
              </w:r>
            </w:ins>
          </w:p>
        </w:tc>
        <w:tc>
          <w:tcPr>
            <w:tcW w:w="743" w:type="pct"/>
            <w:gridSpan w:val="2"/>
            <w:tcBorders>
              <w:top w:val="single" w:sz="8" w:space="0" w:color="AD1828"/>
              <w:left w:val="nil"/>
              <w:bottom w:val="single" w:sz="8" w:space="0" w:color="AD1828"/>
              <w:right w:val="single" w:sz="8" w:space="0" w:color="AD1828"/>
            </w:tcBorders>
            <w:shd w:val="clear" w:color="auto" w:fill="auto"/>
          </w:tcPr>
          <w:p w14:paraId="49763387" w14:textId="77777777" w:rsidR="00BC2F57" w:rsidRPr="008F2DCD" w:rsidRDefault="00BC2F57" w:rsidP="00D32707">
            <w:pPr>
              <w:widowControl w:val="0"/>
              <w:spacing w:after="100" w:afterAutospacing="1" w:line="0" w:lineRule="atLeast"/>
              <w:ind w:leftChars="0" w:left="0" w:right="0"/>
              <w:rPr>
                <w:ins w:id="1148" w:author="Sneha Kulkarni" w:date="2018-05-18T18:47:00Z"/>
                <w:rFonts w:eastAsia="Helvetica" w:cs="Arial"/>
                <w:bCs/>
                <w:sz w:val="20"/>
                <w:szCs w:val="20"/>
              </w:rPr>
            </w:pPr>
            <w:ins w:id="1149" w:author="Sneha Kulkarni" w:date="2018-05-18T18:47:00Z">
              <w:r w:rsidRPr="009E08FD">
                <w:rPr>
                  <w:rFonts w:eastAsia="Helvetica" w:cs="Arial"/>
                  <w:bCs/>
                  <w:sz w:val="20"/>
                  <w:szCs w:val="20"/>
                </w:rPr>
                <w:t>JG Summit Petrochemical Corporation</w:t>
              </w:r>
            </w:ins>
          </w:p>
        </w:tc>
        <w:tc>
          <w:tcPr>
            <w:tcW w:w="644" w:type="pct"/>
            <w:tcBorders>
              <w:top w:val="single" w:sz="8" w:space="0" w:color="AD1828"/>
              <w:left w:val="nil"/>
              <w:bottom w:val="single" w:sz="8" w:space="0" w:color="AD1828"/>
              <w:right w:val="single" w:sz="8" w:space="0" w:color="AD1828"/>
            </w:tcBorders>
            <w:shd w:val="clear" w:color="auto" w:fill="auto"/>
          </w:tcPr>
          <w:p w14:paraId="56A3ADA4" w14:textId="77777777" w:rsidR="00BC2F57" w:rsidRPr="008F2DCD" w:rsidRDefault="00BC2F57" w:rsidP="00D32707">
            <w:pPr>
              <w:widowControl w:val="0"/>
              <w:spacing w:after="100" w:afterAutospacing="1" w:line="0" w:lineRule="atLeast"/>
              <w:ind w:leftChars="0" w:left="0" w:right="0"/>
              <w:rPr>
                <w:ins w:id="1150" w:author="Sneha Kulkarni" w:date="2018-05-18T18:47:00Z"/>
                <w:rFonts w:eastAsia="Helvetica" w:cs="Arial"/>
                <w:bCs/>
                <w:sz w:val="20"/>
                <w:szCs w:val="20"/>
              </w:rPr>
            </w:pPr>
            <w:ins w:id="1151" w:author="Sneha Kulkarni" w:date="2018-05-18T18:47:00Z">
              <w:r w:rsidRPr="0047367B">
                <w:rPr>
                  <w:rFonts w:eastAsia="Helvetica" w:cs="Arial"/>
                  <w:bCs/>
                  <w:sz w:val="20"/>
                  <w:szCs w:val="20"/>
                </w:rPr>
                <w:t>Philippines</w:t>
              </w:r>
            </w:ins>
          </w:p>
        </w:tc>
        <w:tc>
          <w:tcPr>
            <w:tcW w:w="1485" w:type="pct"/>
            <w:gridSpan w:val="2"/>
            <w:tcBorders>
              <w:top w:val="single" w:sz="8" w:space="0" w:color="AD1828"/>
              <w:left w:val="nil"/>
              <w:bottom w:val="single" w:sz="8" w:space="0" w:color="AD1828"/>
              <w:right w:val="single" w:sz="8" w:space="0" w:color="AD1828"/>
            </w:tcBorders>
            <w:shd w:val="clear" w:color="auto" w:fill="auto"/>
          </w:tcPr>
          <w:p w14:paraId="6049401F" w14:textId="77777777" w:rsidR="00BC2F57" w:rsidRPr="008F2DCD" w:rsidRDefault="00BC2F57" w:rsidP="00D32707">
            <w:pPr>
              <w:widowControl w:val="0"/>
              <w:spacing w:after="100" w:afterAutospacing="1" w:line="0" w:lineRule="atLeast"/>
              <w:ind w:leftChars="0" w:left="0" w:right="0"/>
              <w:rPr>
                <w:ins w:id="1152" w:author="Sneha Kulkarni" w:date="2018-05-18T18:47:00Z"/>
                <w:rFonts w:eastAsia="Helvetica" w:cs="Arial"/>
                <w:bCs/>
                <w:sz w:val="20"/>
                <w:szCs w:val="20"/>
              </w:rPr>
            </w:pPr>
            <w:ins w:id="1153" w:author="Sneha Kulkarni" w:date="2018-05-18T18:47:00Z">
              <w:r w:rsidRPr="009E08FD">
                <w:rPr>
                  <w:rFonts w:eastAsia="Helvetica" w:cs="Arial"/>
                  <w:bCs/>
                  <w:sz w:val="20"/>
                  <w:szCs w:val="20"/>
                </w:rPr>
                <w:t>HAZOP, SIL Review, Construction/SIMOPS HAZID, ARS, Physical Effects Modelling, FSA, SRS</w:t>
              </w:r>
            </w:ins>
          </w:p>
        </w:tc>
      </w:tr>
      <w:tr w:rsidR="00BC2F57" w:rsidRPr="00992858" w14:paraId="0C3CCD1C" w14:textId="77777777" w:rsidTr="006C0C76">
        <w:trPr>
          <w:cantSplit/>
          <w:trHeight w:val="525"/>
          <w:ins w:id="1154" w:author="Sneha Kulkarni" w:date="2018-05-18T18:47:00Z"/>
        </w:trPr>
        <w:tc>
          <w:tcPr>
            <w:tcW w:w="1188" w:type="pct"/>
            <w:tcBorders>
              <w:top w:val="single" w:sz="8" w:space="0" w:color="AD1828"/>
              <w:left w:val="single" w:sz="8" w:space="0" w:color="AD1828"/>
              <w:bottom w:val="single" w:sz="8" w:space="0" w:color="AD1828"/>
              <w:right w:val="single" w:sz="8" w:space="0" w:color="AD1828"/>
            </w:tcBorders>
            <w:shd w:val="clear" w:color="auto" w:fill="auto"/>
          </w:tcPr>
          <w:p w14:paraId="7A141711" w14:textId="77777777" w:rsidR="00BC2F57" w:rsidRPr="00992858" w:rsidRDefault="00BC2F57" w:rsidP="00D32707">
            <w:pPr>
              <w:widowControl w:val="0"/>
              <w:spacing w:after="100" w:afterAutospacing="1" w:line="0" w:lineRule="atLeast"/>
              <w:ind w:leftChars="0" w:left="0" w:right="0"/>
              <w:rPr>
                <w:ins w:id="1155" w:author="Sneha Kulkarni" w:date="2018-05-18T18:47:00Z"/>
                <w:rFonts w:eastAsia="Helvetica" w:cs="Helvetica"/>
                <w:bCs/>
                <w:sz w:val="20"/>
                <w:szCs w:val="20"/>
              </w:rPr>
            </w:pPr>
            <w:ins w:id="1156" w:author="Sneha Kulkarni" w:date="2018-05-18T18:47:00Z">
              <w:r w:rsidRPr="008F2DCD">
                <w:rPr>
                  <w:rFonts w:eastAsia="Helvetica" w:cs="Arial"/>
                  <w:bCs/>
                  <w:sz w:val="20"/>
                  <w:szCs w:val="20"/>
                </w:rPr>
                <w:t>Master Agreement services with Huntsman to support on various HSE requirements for their asset in Asia</w:t>
              </w:r>
            </w:ins>
          </w:p>
        </w:tc>
        <w:tc>
          <w:tcPr>
            <w:tcW w:w="940" w:type="pct"/>
            <w:tcBorders>
              <w:top w:val="single" w:sz="8" w:space="0" w:color="AD1828"/>
              <w:left w:val="nil"/>
              <w:bottom w:val="single" w:sz="8" w:space="0" w:color="AD1828"/>
              <w:right w:val="single" w:sz="8" w:space="0" w:color="AD1828"/>
            </w:tcBorders>
            <w:shd w:val="clear" w:color="auto" w:fill="auto"/>
          </w:tcPr>
          <w:p w14:paraId="6FC5E2BB" w14:textId="77777777" w:rsidR="00BC2F57" w:rsidRPr="00992858" w:rsidRDefault="00BC2F57" w:rsidP="00D32707">
            <w:pPr>
              <w:widowControl w:val="0"/>
              <w:spacing w:after="100" w:afterAutospacing="1" w:line="0" w:lineRule="atLeast"/>
              <w:ind w:leftChars="0" w:left="0" w:right="0"/>
              <w:rPr>
                <w:ins w:id="1157" w:author="Sneha Kulkarni" w:date="2018-05-18T18:47:00Z"/>
                <w:rFonts w:eastAsia="Helvetica" w:cs="Helvetica"/>
                <w:bCs/>
                <w:sz w:val="20"/>
                <w:szCs w:val="20"/>
              </w:rPr>
            </w:pPr>
            <w:ins w:id="1158" w:author="Sneha Kulkarni" w:date="2018-05-18T18:47:00Z">
              <w:r w:rsidRPr="008F2DCD">
                <w:rPr>
                  <w:rFonts w:eastAsia="Helvetica" w:cs="Arial"/>
                  <w:bCs/>
                  <w:sz w:val="20"/>
                  <w:szCs w:val="20"/>
                </w:rPr>
                <w:t>Huntsman Advance Materials Limited</w:t>
              </w:r>
            </w:ins>
          </w:p>
        </w:tc>
        <w:tc>
          <w:tcPr>
            <w:tcW w:w="743" w:type="pct"/>
            <w:gridSpan w:val="2"/>
            <w:tcBorders>
              <w:top w:val="single" w:sz="8" w:space="0" w:color="AD1828"/>
              <w:left w:val="nil"/>
              <w:bottom w:val="single" w:sz="8" w:space="0" w:color="AD1828"/>
              <w:right w:val="single" w:sz="8" w:space="0" w:color="AD1828"/>
            </w:tcBorders>
            <w:shd w:val="clear" w:color="auto" w:fill="auto"/>
          </w:tcPr>
          <w:p w14:paraId="15980E02" w14:textId="77777777" w:rsidR="00BC2F57" w:rsidRPr="00992858" w:rsidRDefault="00BC2F57" w:rsidP="00D32707">
            <w:pPr>
              <w:widowControl w:val="0"/>
              <w:spacing w:after="100" w:afterAutospacing="1" w:line="0" w:lineRule="atLeast"/>
              <w:ind w:leftChars="0" w:left="0" w:right="0"/>
              <w:rPr>
                <w:ins w:id="1159" w:author="Sneha Kulkarni" w:date="2018-05-18T18:47:00Z"/>
                <w:rFonts w:eastAsia="Helvetica" w:cs="Helvetica"/>
                <w:bCs/>
                <w:sz w:val="20"/>
                <w:szCs w:val="20"/>
              </w:rPr>
            </w:pPr>
            <w:ins w:id="1160" w:author="Sneha Kulkarni" w:date="2018-05-18T18:47:00Z">
              <w:r w:rsidRPr="008F2DCD">
                <w:rPr>
                  <w:rFonts w:eastAsia="Helvetica" w:cs="Arial"/>
                  <w:bCs/>
                  <w:sz w:val="20"/>
                  <w:szCs w:val="20"/>
                </w:rPr>
                <w:t>Huntsman Advance Materials Limited</w:t>
              </w:r>
            </w:ins>
          </w:p>
        </w:tc>
        <w:tc>
          <w:tcPr>
            <w:tcW w:w="644" w:type="pct"/>
            <w:tcBorders>
              <w:top w:val="single" w:sz="8" w:space="0" w:color="AD1828"/>
              <w:left w:val="nil"/>
              <w:bottom w:val="single" w:sz="8" w:space="0" w:color="AD1828"/>
              <w:right w:val="single" w:sz="8" w:space="0" w:color="AD1828"/>
            </w:tcBorders>
            <w:shd w:val="clear" w:color="auto" w:fill="auto"/>
          </w:tcPr>
          <w:p w14:paraId="055E0FC3" w14:textId="77777777" w:rsidR="00BC2F57" w:rsidRPr="00992858" w:rsidRDefault="00BC2F57" w:rsidP="00D32707">
            <w:pPr>
              <w:widowControl w:val="0"/>
              <w:spacing w:after="100" w:afterAutospacing="1" w:line="0" w:lineRule="atLeast"/>
              <w:ind w:leftChars="0" w:left="0" w:right="0"/>
              <w:rPr>
                <w:ins w:id="1161" w:author="Sneha Kulkarni" w:date="2018-05-18T18:47:00Z"/>
                <w:rFonts w:eastAsia="Helvetica" w:cs="Helvetica"/>
                <w:bCs/>
                <w:sz w:val="20"/>
                <w:szCs w:val="20"/>
              </w:rPr>
            </w:pPr>
            <w:ins w:id="1162" w:author="Sneha Kulkarni" w:date="2018-05-18T18:47:00Z">
              <w:r w:rsidRPr="008F2DCD">
                <w:rPr>
                  <w:rFonts w:eastAsia="Helvetica" w:cs="Arial"/>
                  <w:bCs/>
                  <w:sz w:val="20"/>
                  <w:szCs w:val="20"/>
                </w:rPr>
                <w:t>All Huntsman Plants in Asia</w:t>
              </w:r>
            </w:ins>
          </w:p>
        </w:tc>
        <w:tc>
          <w:tcPr>
            <w:tcW w:w="1485" w:type="pct"/>
            <w:gridSpan w:val="2"/>
            <w:tcBorders>
              <w:top w:val="single" w:sz="8" w:space="0" w:color="AD1828"/>
              <w:left w:val="nil"/>
              <w:bottom w:val="single" w:sz="8" w:space="0" w:color="AD1828"/>
              <w:right w:val="single" w:sz="8" w:space="0" w:color="AD1828"/>
            </w:tcBorders>
            <w:shd w:val="clear" w:color="auto" w:fill="auto"/>
          </w:tcPr>
          <w:p w14:paraId="048F65B0" w14:textId="77777777" w:rsidR="00BC2F57" w:rsidRPr="00992858" w:rsidRDefault="00BC2F57" w:rsidP="00D32707">
            <w:pPr>
              <w:widowControl w:val="0"/>
              <w:spacing w:after="100" w:afterAutospacing="1" w:line="0" w:lineRule="atLeast"/>
              <w:ind w:leftChars="0" w:left="0" w:right="0"/>
              <w:rPr>
                <w:ins w:id="1163" w:author="Sneha Kulkarni" w:date="2018-05-18T18:47:00Z"/>
                <w:rFonts w:eastAsia="Helvetica" w:cs="Helvetica"/>
                <w:bCs/>
                <w:sz w:val="20"/>
                <w:szCs w:val="20"/>
              </w:rPr>
            </w:pPr>
            <w:ins w:id="1164" w:author="Sneha Kulkarni" w:date="2018-05-18T18:47:00Z">
              <w:r w:rsidRPr="008F2DCD">
                <w:rPr>
                  <w:rFonts w:eastAsia="Helvetica" w:cs="Arial"/>
                  <w:bCs/>
                  <w:sz w:val="20"/>
                  <w:szCs w:val="20"/>
                </w:rPr>
                <w:t>HAZOP, LOPA, SIL Verification and other safety and risk studies</w:t>
              </w:r>
            </w:ins>
          </w:p>
        </w:tc>
      </w:tr>
      <w:tr w:rsidR="00BC2F57" w:rsidRPr="006665FC" w14:paraId="05D16885" w14:textId="77777777" w:rsidTr="006C0C76">
        <w:trPr>
          <w:cantSplit/>
          <w:trHeight w:val="525"/>
          <w:ins w:id="1165" w:author="Sneha Kulkarni" w:date="2018-05-18T18:47:00Z"/>
        </w:trPr>
        <w:tc>
          <w:tcPr>
            <w:tcW w:w="1188" w:type="pct"/>
            <w:tcBorders>
              <w:top w:val="single" w:sz="8" w:space="0" w:color="AD1828"/>
              <w:left w:val="single" w:sz="8" w:space="0" w:color="AD1828"/>
              <w:bottom w:val="single" w:sz="8" w:space="0" w:color="AD1828"/>
              <w:right w:val="single" w:sz="8" w:space="0" w:color="AD1828"/>
            </w:tcBorders>
            <w:shd w:val="clear" w:color="auto" w:fill="auto"/>
          </w:tcPr>
          <w:p w14:paraId="1395592E" w14:textId="77777777" w:rsidR="00BC2F57" w:rsidRPr="006665FC" w:rsidRDefault="00BC2F57" w:rsidP="00D32707">
            <w:pPr>
              <w:widowControl w:val="0"/>
              <w:spacing w:after="100" w:afterAutospacing="1" w:line="0" w:lineRule="atLeast"/>
              <w:ind w:leftChars="0" w:left="0" w:right="0"/>
              <w:rPr>
                <w:ins w:id="1166" w:author="Sneha Kulkarni" w:date="2018-05-18T18:47:00Z"/>
                <w:rFonts w:eastAsia="Helvetica" w:cs="Arial"/>
                <w:bCs/>
                <w:sz w:val="20"/>
                <w:szCs w:val="20"/>
              </w:rPr>
            </w:pPr>
            <w:proofErr w:type="spellStart"/>
            <w:ins w:id="1167" w:author="Sneha Kulkarni" w:date="2018-05-18T18:47:00Z">
              <w:r w:rsidRPr="008F2DCD">
                <w:rPr>
                  <w:rFonts w:eastAsia="Helvetica" w:cs="Arial"/>
                  <w:bCs/>
                  <w:sz w:val="20"/>
                  <w:szCs w:val="20"/>
                </w:rPr>
                <w:t>Wanhua</w:t>
              </w:r>
              <w:proofErr w:type="spellEnd"/>
              <w:r w:rsidRPr="008F2DCD">
                <w:rPr>
                  <w:rFonts w:eastAsia="Helvetica" w:cs="Arial"/>
                  <w:bCs/>
                  <w:sz w:val="20"/>
                  <w:szCs w:val="20"/>
                </w:rPr>
                <w:t xml:space="preserve"> US MDI Complex Project</w:t>
              </w:r>
            </w:ins>
          </w:p>
        </w:tc>
        <w:tc>
          <w:tcPr>
            <w:tcW w:w="940" w:type="pct"/>
            <w:tcBorders>
              <w:top w:val="single" w:sz="8" w:space="0" w:color="AD1828"/>
              <w:left w:val="nil"/>
              <w:bottom w:val="single" w:sz="8" w:space="0" w:color="AD1828"/>
              <w:right w:val="single" w:sz="8" w:space="0" w:color="AD1828"/>
            </w:tcBorders>
            <w:shd w:val="clear" w:color="auto" w:fill="auto"/>
          </w:tcPr>
          <w:p w14:paraId="638B016A" w14:textId="77777777" w:rsidR="00BC2F57" w:rsidRPr="006665FC" w:rsidRDefault="00BC2F57" w:rsidP="00D32707">
            <w:pPr>
              <w:widowControl w:val="0"/>
              <w:spacing w:after="100" w:afterAutospacing="1" w:line="0" w:lineRule="atLeast"/>
              <w:ind w:leftChars="0" w:left="0" w:right="0"/>
              <w:rPr>
                <w:ins w:id="1168" w:author="Sneha Kulkarni" w:date="2018-05-18T18:47:00Z"/>
                <w:rFonts w:eastAsia="Helvetica" w:cs="Arial"/>
                <w:bCs/>
                <w:sz w:val="20"/>
                <w:szCs w:val="20"/>
              </w:rPr>
            </w:pPr>
            <w:ins w:id="1169" w:author="Sneha Kulkarni" w:date="2018-05-18T18:47:00Z">
              <w:r w:rsidRPr="008F2DCD">
                <w:rPr>
                  <w:rFonts w:eastAsia="Helvetica" w:cs="Arial"/>
                  <w:bCs/>
                  <w:sz w:val="20"/>
                  <w:szCs w:val="20"/>
                </w:rPr>
                <w:t>Fluor USA</w:t>
              </w:r>
            </w:ins>
          </w:p>
        </w:tc>
        <w:tc>
          <w:tcPr>
            <w:tcW w:w="743" w:type="pct"/>
            <w:gridSpan w:val="2"/>
            <w:tcBorders>
              <w:top w:val="single" w:sz="8" w:space="0" w:color="AD1828"/>
              <w:left w:val="nil"/>
              <w:bottom w:val="single" w:sz="8" w:space="0" w:color="AD1828"/>
              <w:right w:val="single" w:sz="8" w:space="0" w:color="AD1828"/>
            </w:tcBorders>
            <w:shd w:val="clear" w:color="auto" w:fill="auto"/>
          </w:tcPr>
          <w:p w14:paraId="66C23930" w14:textId="77777777" w:rsidR="00BC2F57" w:rsidRPr="006665FC" w:rsidRDefault="00BC2F57" w:rsidP="00D32707">
            <w:pPr>
              <w:widowControl w:val="0"/>
              <w:spacing w:after="100" w:afterAutospacing="1" w:line="0" w:lineRule="atLeast"/>
              <w:ind w:leftChars="0" w:left="0" w:right="0"/>
              <w:rPr>
                <w:ins w:id="1170" w:author="Sneha Kulkarni" w:date="2018-05-18T18:47:00Z"/>
                <w:rFonts w:eastAsia="Helvetica" w:cs="Arial"/>
                <w:bCs/>
                <w:sz w:val="20"/>
                <w:szCs w:val="20"/>
              </w:rPr>
            </w:pPr>
            <w:proofErr w:type="spellStart"/>
            <w:ins w:id="1171" w:author="Sneha Kulkarni" w:date="2018-05-18T18:47:00Z">
              <w:r w:rsidRPr="008F2DCD">
                <w:rPr>
                  <w:rFonts w:eastAsia="Helvetica" w:cs="Arial"/>
                  <w:bCs/>
                  <w:sz w:val="20"/>
                  <w:szCs w:val="20"/>
                </w:rPr>
                <w:t>Wanhua</w:t>
              </w:r>
              <w:proofErr w:type="spellEnd"/>
              <w:r w:rsidRPr="008F2DCD">
                <w:rPr>
                  <w:rFonts w:eastAsia="Helvetica" w:cs="Arial"/>
                  <w:bCs/>
                  <w:sz w:val="20"/>
                  <w:szCs w:val="20"/>
                </w:rPr>
                <w:t xml:space="preserve"> Chemical US Holding Inc.</w:t>
              </w:r>
            </w:ins>
          </w:p>
        </w:tc>
        <w:tc>
          <w:tcPr>
            <w:tcW w:w="644" w:type="pct"/>
            <w:tcBorders>
              <w:top w:val="single" w:sz="8" w:space="0" w:color="AD1828"/>
              <w:left w:val="nil"/>
              <w:bottom w:val="single" w:sz="8" w:space="0" w:color="AD1828"/>
              <w:right w:val="single" w:sz="8" w:space="0" w:color="AD1828"/>
            </w:tcBorders>
            <w:shd w:val="clear" w:color="auto" w:fill="auto"/>
          </w:tcPr>
          <w:p w14:paraId="4418E60A" w14:textId="77777777" w:rsidR="00BC2F57" w:rsidRPr="006665FC" w:rsidRDefault="00BC2F57" w:rsidP="00D32707">
            <w:pPr>
              <w:widowControl w:val="0"/>
              <w:spacing w:after="100" w:afterAutospacing="1" w:line="0" w:lineRule="atLeast"/>
              <w:ind w:leftChars="0" w:left="0" w:right="0"/>
              <w:rPr>
                <w:ins w:id="1172" w:author="Sneha Kulkarni" w:date="2018-05-18T18:47:00Z"/>
                <w:rFonts w:eastAsia="Helvetica" w:cs="Arial"/>
                <w:bCs/>
                <w:sz w:val="20"/>
                <w:szCs w:val="20"/>
              </w:rPr>
            </w:pPr>
            <w:ins w:id="1173" w:author="Sneha Kulkarni" w:date="2018-05-18T18:47:00Z">
              <w:r w:rsidRPr="008F2DCD">
                <w:rPr>
                  <w:rFonts w:eastAsia="Helvetica" w:cs="Arial"/>
                  <w:bCs/>
                  <w:sz w:val="20"/>
                  <w:szCs w:val="20"/>
                </w:rPr>
                <w:t>China</w:t>
              </w:r>
            </w:ins>
          </w:p>
        </w:tc>
        <w:tc>
          <w:tcPr>
            <w:tcW w:w="1485" w:type="pct"/>
            <w:gridSpan w:val="2"/>
            <w:tcBorders>
              <w:top w:val="single" w:sz="8" w:space="0" w:color="AD1828"/>
              <w:left w:val="nil"/>
              <w:bottom w:val="single" w:sz="8" w:space="0" w:color="AD1828"/>
              <w:right w:val="single" w:sz="8" w:space="0" w:color="AD1828"/>
            </w:tcBorders>
            <w:shd w:val="clear" w:color="auto" w:fill="auto"/>
          </w:tcPr>
          <w:p w14:paraId="0A3DF44A" w14:textId="77777777" w:rsidR="00BC2F57" w:rsidRPr="006665FC" w:rsidRDefault="00BC2F57" w:rsidP="00D32707">
            <w:pPr>
              <w:widowControl w:val="0"/>
              <w:spacing w:after="100" w:afterAutospacing="1" w:line="0" w:lineRule="atLeast"/>
              <w:ind w:leftChars="0" w:left="0" w:right="0"/>
              <w:rPr>
                <w:ins w:id="1174" w:author="Sneha Kulkarni" w:date="2018-05-18T18:47:00Z"/>
                <w:rFonts w:eastAsia="Helvetica" w:cs="Arial"/>
                <w:bCs/>
                <w:sz w:val="20"/>
                <w:szCs w:val="20"/>
              </w:rPr>
            </w:pPr>
            <w:proofErr w:type="gramStart"/>
            <w:ins w:id="1175" w:author="Sneha Kulkarni" w:date="2018-05-18T18:47:00Z">
              <w:r w:rsidRPr="008F2DCD">
                <w:rPr>
                  <w:rFonts w:eastAsia="Helvetica" w:cs="Arial"/>
                  <w:bCs/>
                  <w:sz w:val="20"/>
                  <w:szCs w:val="20"/>
                </w:rPr>
                <w:t>HAZOP,SIL</w:t>
              </w:r>
              <w:proofErr w:type="gramEnd"/>
              <w:r>
                <w:rPr>
                  <w:rFonts w:eastAsia="Helvetica" w:cs="Arial"/>
                  <w:bCs/>
                  <w:sz w:val="20"/>
                  <w:szCs w:val="20"/>
                </w:rPr>
                <w:t xml:space="preserve"> Classification</w:t>
              </w:r>
            </w:ins>
          </w:p>
        </w:tc>
      </w:tr>
      <w:tr w:rsidR="00BC2F57" w:rsidRPr="00BB3910" w14:paraId="518B6E62"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6759DF91"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lastRenderedPageBreak/>
              <w:t>PETRONAS Refinery and</w:t>
            </w:r>
          </w:p>
          <w:p w14:paraId="7DE2BA94"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Petrochemical Integrated</w:t>
            </w:r>
          </w:p>
          <w:p w14:paraId="7E1CB819"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Development (RAPID) Project -</w:t>
            </w:r>
          </w:p>
          <w:p w14:paraId="2ECF8C7F" w14:textId="77777777" w:rsidR="00BC2F57"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Package 11EO/EG</w:t>
            </w:r>
            <w:r w:rsidDel="00F94CDF">
              <w:rPr>
                <w:rFonts w:cs="Calibri"/>
                <w:color w:val="000000"/>
                <w:sz w:val="20"/>
                <w:szCs w:val="20"/>
              </w:rPr>
              <w:t xml:space="preserve"> </w:t>
            </w:r>
          </w:p>
        </w:tc>
        <w:tc>
          <w:tcPr>
            <w:tcW w:w="940" w:type="pct"/>
            <w:tcBorders>
              <w:top w:val="nil"/>
              <w:left w:val="nil"/>
              <w:bottom w:val="single" w:sz="8" w:space="0" w:color="AD1828"/>
              <w:right w:val="single" w:sz="8" w:space="0" w:color="AD1828"/>
            </w:tcBorders>
            <w:shd w:val="clear" w:color="auto" w:fill="auto"/>
            <w:vAlign w:val="center"/>
          </w:tcPr>
          <w:p w14:paraId="6B4DAFE3"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Samsung Engineering Co.</w:t>
            </w:r>
          </w:p>
          <w:p w14:paraId="1E6189CF" w14:textId="77777777" w:rsidR="00BC2F57"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Ltd.</w:t>
            </w:r>
            <w:r w:rsidDel="00F94CDF">
              <w:rPr>
                <w:rFonts w:cs="Calibri"/>
                <w:color w:val="000000"/>
                <w:sz w:val="20"/>
                <w:szCs w:val="20"/>
              </w:rPr>
              <w:t xml:space="preserve"> </w:t>
            </w:r>
          </w:p>
        </w:tc>
        <w:tc>
          <w:tcPr>
            <w:tcW w:w="743" w:type="pct"/>
            <w:gridSpan w:val="2"/>
            <w:tcBorders>
              <w:top w:val="nil"/>
              <w:left w:val="nil"/>
              <w:bottom w:val="single" w:sz="8" w:space="0" w:color="AD1828"/>
              <w:right w:val="single" w:sz="8" w:space="0" w:color="AD1828"/>
            </w:tcBorders>
            <w:shd w:val="clear" w:color="auto" w:fill="auto"/>
            <w:vAlign w:val="center"/>
          </w:tcPr>
          <w:p w14:paraId="1EF084DF"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PETRONAS Refinery</w:t>
            </w:r>
          </w:p>
          <w:p w14:paraId="0C261B1C"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and Petrochemical</w:t>
            </w:r>
          </w:p>
          <w:p w14:paraId="2CEAA836" w14:textId="77777777" w:rsidR="00BC2F57"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Corporation</w:t>
            </w:r>
            <w:r w:rsidDel="00F94CDF">
              <w:rPr>
                <w:rFonts w:cs="Calibri"/>
                <w:color w:val="000000"/>
                <w:sz w:val="20"/>
                <w:szCs w:val="20"/>
              </w:rPr>
              <w:t xml:space="preserve"> </w:t>
            </w:r>
          </w:p>
        </w:tc>
        <w:tc>
          <w:tcPr>
            <w:tcW w:w="644" w:type="pct"/>
            <w:tcBorders>
              <w:top w:val="nil"/>
              <w:left w:val="nil"/>
              <w:bottom w:val="single" w:sz="8" w:space="0" w:color="AD1828"/>
              <w:right w:val="single" w:sz="8" w:space="0" w:color="AD1828"/>
            </w:tcBorders>
            <w:shd w:val="clear" w:color="auto" w:fill="auto"/>
            <w:vAlign w:val="center"/>
          </w:tcPr>
          <w:p w14:paraId="4143EB72"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Pengerang, Johor,</w:t>
            </w:r>
          </w:p>
          <w:p w14:paraId="65AC475C" w14:textId="77777777" w:rsidR="00BC2F57"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Malaysia</w:t>
            </w:r>
            <w:r w:rsidDel="00F94CDF">
              <w:rPr>
                <w:rFonts w:cs="Calibri"/>
                <w:color w:val="000000"/>
                <w:sz w:val="20"/>
                <w:szCs w:val="20"/>
              </w:rPr>
              <w:t xml:space="preserve"> </w:t>
            </w:r>
          </w:p>
        </w:tc>
        <w:tc>
          <w:tcPr>
            <w:tcW w:w="1485" w:type="pct"/>
            <w:gridSpan w:val="2"/>
            <w:tcBorders>
              <w:top w:val="nil"/>
              <w:left w:val="nil"/>
              <w:bottom w:val="single" w:sz="8" w:space="0" w:color="AD1828"/>
              <w:right w:val="single" w:sz="8" w:space="0" w:color="AD1828"/>
            </w:tcBorders>
            <w:shd w:val="clear" w:color="auto" w:fill="auto"/>
            <w:vAlign w:val="center"/>
          </w:tcPr>
          <w:p w14:paraId="1D3A7130"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HAZOP, HAZID, ENVID, HRA Studies,</w:t>
            </w:r>
          </w:p>
          <w:p w14:paraId="6614ECF7"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Bowtie Analysis, CAC, SCE &amp; PS,</w:t>
            </w:r>
          </w:p>
          <w:p w14:paraId="4BD3B837"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Design HSE Case, Fire Protection &amp;</w:t>
            </w:r>
          </w:p>
          <w:p w14:paraId="144EF2D2"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FGS 3D detection review and</w:t>
            </w:r>
          </w:p>
          <w:p w14:paraId="33C617CA" w14:textId="77777777" w:rsidR="00BC2F57"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Hazardous Area Classification Review</w:t>
            </w:r>
            <w:r w:rsidDel="00F94CDF">
              <w:rPr>
                <w:rFonts w:cs="Calibri"/>
                <w:color w:val="000000"/>
                <w:sz w:val="20"/>
                <w:szCs w:val="20"/>
              </w:rPr>
              <w:t xml:space="preserve"> </w:t>
            </w:r>
          </w:p>
        </w:tc>
      </w:tr>
      <w:tr w:rsidR="00BC2F57" w:rsidRPr="00BB3910" w14:paraId="31BC5551"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6D1682CF"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PETRONAS Refinery and</w:t>
            </w:r>
          </w:p>
          <w:p w14:paraId="13A53DE8"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Petrochemical Integrated</w:t>
            </w:r>
          </w:p>
          <w:p w14:paraId="4544A6C0"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Development (RAPID) Project -</w:t>
            </w:r>
          </w:p>
          <w:p w14:paraId="75BDF9CD" w14:textId="77777777" w:rsidR="00BC2F57" w:rsidRDefault="00BC2F57" w:rsidP="003A7414">
            <w:pPr>
              <w:snapToGrid w:val="0"/>
              <w:spacing w:before="60" w:after="60" w:line="240" w:lineRule="auto"/>
              <w:ind w:leftChars="0" w:left="0" w:right="0"/>
              <w:rPr>
                <w:rFonts w:ascii="LeelawadeeUI-Semilight" w:eastAsiaTheme="minorEastAsia" w:hAnsi="LeelawadeeUI-Semilight" w:cs="LeelawadeeUI-Semilight"/>
                <w:sz w:val="20"/>
                <w:szCs w:val="20"/>
                <w:lang w:val="en-US"/>
              </w:rPr>
            </w:pPr>
            <w:r w:rsidRPr="00867BC2">
              <w:rPr>
                <w:rFonts w:cs="Calibri"/>
                <w:color w:val="000000"/>
                <w:sz w:val="20"/>
                <w:szCs w:val="20"/>
              </w:rPr>
              <w:t>Package 6A LLDPE</w:t>
            </w:r>
          </w:p>
        </w:tc>
        <w:tc>
          <w:tcPr>
            <w:tcW w:w="940" w:type="pct"/>
            <w:tcBorders>
              <w:top w:val="nil"/>
              <w:left w:val="nil"/>
              <w:bottom w:val="single" w:sz="8" w:space="0" w:color="AD1828"/>
              <w:right w:val="single" w:sz="8" w:space="0" w:color="AD1828"/>
            </w:tcBorders>
            <w:shd w:val="clear" w:color="auto" w:fill="auto"/>
            <w:vAlign w:val="center"/>
          </w:tcPr>
          <w:p w14:paraId="14251673"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Samsung Engineering Co.</w:t>
            </w:r>
          </w:p>
          <w:p w14:paraId="6DDAFFAF" w14:textId="77777777" w:rsidR="00BC2F57" w:rsidRDefault="00BC2F57" w:rsidP="003A7414">
            <w:pPr>
              <w:snapToGrid w:val="0"/>
              <w:spacing w:before="60" w:after="60" w:line="240" w:lineRule="auto"/>
              <w:ind w:leftChars="0" w:left="0" w:right="0"/>
              <w:rPr>
                <w:rFonts w:ascii="LeelawadeeUI-Semilight" w:eastAsiaTheme="minorEastAsia" w:hAnsi="LeelawadeeUI-Semilight" w:cs="LeelawadeeUI-Semilight"/>
                <w:sz w:val="20"/>
                <w:szCs w:val="20"/>
                <w:lang w:val="en-US"/>
              </w:rPr>
            </w:pPr>
            <w:r w:rsidRPr="00867BC2">
              <w:rPr>
                <w:rFonts w:cs="Calibri"/>
                <w:color w:val="000000"/>
                <w:sz w:val="20"/>
                <w:szCs w:val="20"/>
              </w:rPr>
              <w:t>Ltd.</w:t>
            </w:r>
          </w:p>
        </w:tc>
        <w:tc>
          <w:tcPr>
            <w:tcW w:w="743" w:type="pct"/>
            <w:gridSpan w:val="2"/>
            <w:tcBorders>
              <w:top w:val="nil"/>
              <w:left w:val="nil"/>
              <w:bottom w:val="single" w:sz="8" w:space="0" w:color="AD1828"/>
              <w:right w:val="single" w:sz="8" w:space="0" w:color="AD1828"/>
            </w:tcBorders>
            <w:shd w:val="clear" w:color="auto" w:fill="auto"/>
            <w:vAlign w:val="center"/>
          </w:tcPr>
          <w:p w14:paraId="058FC87A"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PETRONAS Refinery</w:t>
            </w:r>
          </w:p>
          <w:p w14:paraId="780A9302"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and Petrochemical</w:t>
            </w:r>
          </w:p>
          <w:p w14:paraId="48B6B7C0" w14:textId="77777777" w:rsidR="00BC2F57" w:rsidRDefault="00BC2F57" w:rsidP="003A7414">
            <w:pPr>
              <w:snapToGrid w:val="0"/>
              <w:spacing w:before="60" w:after="60" w:line="240" w:lineRule="auto"/>
              <w:ind w:leftChars="0" w:left="0" w:right="0"/>
              <w:rPr>
                <w:rFonts w:ascii="LeelawadeeUI-Semilight" w:eastAsiaTheme="minorEastAsia" w:hAnsi="LeelawadeeUI-Semilight" w:cs="LeelawadeeUI-Semilight"/>
                <w:sz w:val="20"/>
                <w:szCs w:val="20"/>
                <w:lang w:val="en-US"/>
              </w:rPr>
            </w:pPr>
            <w:r w:rsidRPr="00867BC2">
              <w:rPr>
                <w:rFonts w:cs="Calibri"/>
                <w:color w:val="000000"/>
                <w:sz w:val="20"/>
                <w:szCs w:val="20"/>
              </w:rPr>
              <w:t>Corporation</w:t>
            </w:r>
          </w:p>
        </w:tc>
        <w:tc>
          <w:tcPr>
            <w:tcW w:w="644" w:type="pct"/>
            <w:tcBorders>
              <w:top w:val="nil"/>
              <w:left w:val="nil"/>
              <w:bottom w:val="single" w:sz="8" w:space="0" w:color="AD1828"/>
              <w:right w:val="single" w:sz="8" w:space="0" w:color="AD1828"/>
            </w:tcBorders>
            <w:shd w:val="clear" w:color="auto" w:fill="auto"/>
            <w:vAlign w:val="center"/>
          </w:tcPr>
          <w:p w14:paraId="24B41CB0"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Pengerang, Johor,</w:t>
            </w:r>
          </w:p>
          <w:p w14:paraId="2CBD60E8" w14:textId="77777777" w:rsidR="00BC2F57" w:rsidRDefault="00BC2F57" w:rsidP="003A7414">
            <w:pPr>
              <w:snapToGrid w:val="0"/>
              <w:spacing w:before="60" w:after="60" w:line="240" w:lineRule="auto"/>
              <w:ind w:leftChars="0" w:left="0" w:right="0"/>
              <w:rPr>
                <w:rFonts w:ascii="LeelawadeeUI-Semilight" w:eastAsiaTheme="minorEastAsia" w:hAnsi="LeelawadeeUI-Semilight" w:cs="LeelawadeeUI-Semilight"/>
                <w:sz w:val="20"/>
                <w:szCs w:val="20"/>
                <w:lang w:val="en-US"/>
              </w:rPr>
            </w:pPr>
            <w:r w:rsidRPr="00867BC2">
              <w:rPr>
                <w:rFonts w:cs="Calibri"/>
                <w:color w:val="000000"/>
                <w:sz w:val="20"/>
                <w:szCs w:val="20"/>
              </w:rPr>
              <w:t>Malaysia</w:t>
            </w:r>
          </w:p>
        </w:tc>
        <w:tc>
          <w:tcPr>
            <w:tcW w:w="1485" w:type="pct"/>
            <w:gridSpan w:val="2"/>
            <w:tcBorders>
              <w:top w:val="nil"/>
              <w:left w:val="nil"/>
              <w:bottom w:val="single" w:sz="8" w:space="0" w:color="AD1828"/>
              <w:right w:val="single" w:sz="8" w:space="0" w:color="AD1828"/>
            </w:tcBorders>
            <w:shd w:val="clear" w:color="auto" w:fill="auto"/>
            <w:vAlign w:val="center"/>
          </w:tcPr>
          <w:p w14:paraId="783B7D5E"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HAZID, ENVID, HRA Studies, Bowtie Analysis,</w:t>
            </w:r>
          </w:p>
          <w:p w14:paraId="1D457E3B"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CAC, SCE &amp; PS, Design HSE Case, Fire</w:t>
            </w:r>
          </w:p>
          <w:p w14:paraId="0E08534F" w14:textId="77777777" w:rsidR="00BC2F57" w:rsidRPr="00867BC2" w:rsidRDefault="00BC2F57" w:rsidP="003A7414">
            <w:pPr>
              <w:snapToGrid w:val="0"/>
              <w:spacing w:before="60" w:after="60" w:line="240" w:lineRule="auto"/>
              <w:ind w:leftChars="0" w:left="0" w:right="0"/>
              <w:rPr>
                <w:rFonts w:cs="Calibri"/>
                <w:color w:val="000000"/>
                <w:sz w:val="20"/>
                <w:szCs w:val="20"/>
              </w:rPr>
            </w:pPr>
            <w:r w:rsidRPr="00867BC2">
              <w:rPr>
                <w:rFonts w:cs="Calibri"/>
                <w:color w:val="000000"/>
                <w:sz w:val="20"/>
                <w:szCs w:val="20"/>
              </w:rPr>
              <w:t>Protection &amp; FGS 3D detection review and</w:t>
            </w:r>
          </w:p>
          <w:p w14:paraId="7070C82D" w14:textId="77777777" w:rsidR="00BC2F57" w:rsidRDefault="00BC2F57" w:rsidP="003A7414">
            <w:pPr>
              <w:snapToGrid w:val="0"/>
              <w:spacing w:before="60" w:after="60" w:line="240" w:lineRule="auto"/>
              <w:ind w:leftChars="0" w:left="0" w:right="0"/>
              <w:rPr>
                <w:rFonts w:ascii="LeelawadeeUI-Semilight" w:eastAsiaTheme="minorEastAsia" w:hAnsi="LeelawadeeUI-Semilight" w:cs="LeelawadeeUI-Semilight"/>
                <w:sz w:val="20"/>
                <w:szCs w:val="20"/>
                <w:lang w:val="en-US"/>
              </w:rPr>
            </w:pPr>
            <w:r w:rsidRPr="00867BC2">
              <w:rPr>
                <w:rFonts w:cs="Calibri"/>
                <w:color w:val="000000"/>
                <w:sz w:val="20"/>
                <w:szCs w:val="20"/>
              </w:rPr>
              <w:t>Hazardous Area Classification Review</w:t>
            </w:r>
          </w:p>
        </w:tc>
      </w:tr>
      <w:tr w:rsidR="00BC2F57" w:rsidRPr="00BB3910" w14:paraId="68C4488A" w14:textId="77777777" w:rsidTr="00D32707">
        <w:tblPrEx>
          <w:tblW w:w="14318" w:type="dxa"/>
          <w:tblInd w:w="108" w:type="dxa"/>
          <w:tblLayout w:type="fixed"/>
          <w:tblPrExChange w:id="1176" w:author="Sneha Kulkarni" w:date="2018-05-18T18:55:00Z">
            <w:tblPrEx>
              <w:tblW w:w="14318" w:type="dxa"/>
              <w:tblInd w:w="108" w:type="dxa"/>
              <w:tblLayout w:type="fixed"/>
            </w:tblPrEx>
          </w:tblPrExChange>
        </w:tblPrEx>
        <w:trPr>
          <w:cantSplit/>
          <w:trHeight w:val="525"/>
          <w:ins w:id="1177" w:author="Sneha Kulkarni" w:date="2018-05-18T18:55:00Z"/>
          <w:trPrChange w:id="1178" w:author="Sneha Kulkarni" w:date="2018-05-18T18:55:00Z">
            <w:trPr>
              <w:gridAfter w:val="0"/>
              <w:cantSplit/>
              <w:trHeight w:val="525"/>
            </w:trPr>
          </w:trPrChange>
        </w:trPr>
        <w:tc>
          <w:tcPr>
            <w:tcW w:w="1188" w:type="pct"/>
            <w:tcBorders>
              <w:top w:val="nil"/>
              <w:left w:val="single" w:sz="8" w:space="0" w:color="AD1828"/>
              <w:bottom w:val="single" w:sz="8" w:space="0" w:color="AD1828"/>
              <w:right w:val="single" w:sz="8" w:space="0" w:color="AD1828"/>
            </w:tcBorders>
            <w:shd w:val="clear" w:color="auto" w:fill="auto"/>
            <w:tcPrChange w:id="1179" w:author="Sneha Kulkarni" w:date="2018-05-18T18:55:00Z">
              <w:tcPr>
                <w:tcW w:w="1188" w:type="pct"/>
                <w:gridSpan w:val="2"/>
                <w:tcBorders>
                  <w:top w:val="nil"/>
                  <w:left w:val="single" w:sz="8" w:space="0" w:color="AD1828"/>
                  <w:bottom w:val="single" w:sz="8" w:space="0" w:color="AD1828"/>
                  <w:right w:val="single" w:sz="8" w:space="0" w:color="AD1828"/>
                </w:tcBorders>
                <w:shd w:val="clear" w:color="auto" w:fill="auto"/>
                <w:vAlign w:val="center"/>
              </w:tcPr>
            </w:tcPrChange>
          </w:tcPr>
          <w:p w14:paraId="0B11CC4F" w14:textId="7808F04B" w:rsidR="00BC2F57" w:rsidRPr="00867BC2" w:rsidRDefault="00BC2F57" w:rsidP="003A7414">
            <w:pPr>
              <w:snapToGrid w:val="0"/>
              <w:spacing w:before="60" w:after="60" w:line="240" w:lineRule="auto"/>
              <w:ind w:leftChars="0" w:left="0" w:right="0"/>
              <w:rPr>
                <w:ins w:id="1180" w:author="Sneha Kulkarni" w:date="2018-05-18T18:55:00Z"/>
                <w:rFonts w:cs="Calibri"/>
                <w:color w:val="000000"/>
                <w:sz w:val="20"/>
                <w:szCs w:val="20"/>
              </w:rPr>
            </w:pPr>
            <w:ins w:id="1181" w:author="Sneha Kulkarni" w:date="2018-05-18T18:55:00Z">
              <w:r>
                <w:rPr>
                  <w:rFonts w:eastAsia="Helvetica" w:cs="Helvetica"/>
                  <w:bCs/>
                  <w:sz w:val="20"/>
                  <w:szCs w:val="20"/>
                </w:rPr>
                <w:t>PTT</w:t>
              </w:r>
              <w:r w:rsidRPr="00B54CD0">
                <w:rPr>
                  <w:rFonts w:eastAsia="Helvetica" w:cs="Helvetica"/>
                  <w:bCs/>
                  <w:sz w:val="20"/>
                  <w:szCs w:val="20"/>
                </w:rPr>
                <w:t xml:space="preserve">GC Olefins Reconfiguration Project </w:t>
              </w:r>
            </w:ins>
          </w:p>
        </w:tc>
        <w:tc>
          <w:tcPr>
            <w:tcW w:w="940" w:type="pct"/>
            <w:tcBorders>
              <w:top w:val="nil"/>
              <w:left w:val="nil"/>
              <w:bottom w:val="single" w:sz="8" w:space="0" w:color="AD1828"/>
              <w:right w:val="single" w:sz="8" w:space="0" w:color="AD1828"/>
            </w:tcBorders>
            <w:shd w:val="clear" w:color="auto" w:fill="auto"/>
            <w:tcPrChange w:id="1182" w:author="Sneha Kulkarni" w:date="2018-05-18T18:55:00Z">
              <w:tcPr>
                <w:tcW w:w="940" w:type="pct"/>
                <w:gridSpan w:val="2"/>
                <w:tcBorders>
                  <w:top w:val="nil"/>
                  <w:left w:val="nil"/>
                  <w:bottom w:val="single" w:sz="8" w:space="0" w:color="AD1828"/>
                  <w:right w:val="single" w:sz="8" w:space="0" w:color="AD1828"/>
                </w:tcBorders>
                <w:shd w:val="clear" w:color="auto" w:fill="auto"/>
                <w:vAlign w:val="center"/>
              </w:tcPr>
            </w:tcPrChange>
          </w:tcPr>
          <w:p w14:paraId="44D79863" w14:textId="09F764E9" w:rsidR="00BC2F57" w:rsidRPr="00867BC2" w:rsidRDefault="00BC2F57" w:rsidP="003A7414">
            <w:pPr>
              <w:snapToGrid w:val="0"/>
              <w:spacing w:before="60" w:after="60" w:line="240" w:lineRule="auto"/>
              <w:ind w:leftChars="0" w:left="0" w:right="0"/>
              <w:rPr>
                <w:ins w:id="1183" w:author="Sneha Kulkarni" w:date="2018-05-18T18:55:00Z"/>
                <w:rFonts w:cs="Calibri"/>
                <w:color w:val="000000"/>
                <w:sz w:val="20"/>
                <w:szCs w:val="20"/>
              </w:rPr>
            </w:pPr>
            <w:ins w:id="1184" w:author="Sneha Kulkarni" w:date="2018-05-18T18:55:00Z">
              <w:r w:rsidRPr="00465469">
                <w:rPr>
                  <w:rFonts w:eastAsia="Helvetica" w:cs="Helvetica" w:hint="eastAsia"/>
                  <w:bCs/>
                  <w:sz w:val="20"/>
                  <w:szCs w:val="20"/>
                </w:rPr>
                <w:t>Samsung Engineering Co. Ltd</w:t>
              </w:r>
            </w:ins>
          </w:p>
        </w:tc>
        <w:tc>
          <w:tcPr>
            <w:tcW w:w="743" w:type="pct"/>
            <w:gridSpan w:val="2"/>
            <w:tcBorders>
              <w:top w:val="nil"/>
              <w:left w:val="nil"/>
              <w:bottom w:val="single" w:sz="8" w:space="0" w:color="AD1828"/>
              <w:right w:val="single" w:sz="8" w:space="0" w:color="AD1828"/>
            </w:tcBorders>
            <w:shd w:val="clear" w:color="auto" w:fill="auto"/>
            <w:tcPrChange w:id="1185" w:author="Sneha Kulkarni" w:date="2018-05-18T18:55:00Z">
              <w:tcPr>
                <w:tcW w:w="743" w:type="pct"/>
                <w:gridSpan w:val="2"/>
                <w:tcBorders>
                  <w:top w:val="nil"/>
                  <w:left w:val="nil"/>
                  <w:bottom w:val="single" w:sz="8" w:space="0" w:color="AD1828"/>
                  <w:right w:val="single" w:sz="8" w:space="0" w:color="AD1828"/>
                </w:tcBorders>
                <w:shd w:val="clear" w:color="auto" w:fill="auto"/>
                <w:vAlign w:val="center"/>
              </w:tcPr>
            </w:tcPrChange>
          </w:tcPr>
          <w:p w14:paraId="1DFDF5D1" w14:textId="72E6F544" w:rsidR="00BC2F57" w:rsidRPr="00867BC2" w:rsidRDefault="00BC2F57" w:rsidP="003A7414">
            <w:pPr>
              <w:snapToGrid w:val="0"/>
              <w:spacing w:before="60" w:after="60" w:line="240" w:lineRule="auto"/>
              <w:ind w:leftChars="0" w:left="0" w:right="0"/>
              <w:rPr>
                <w:ins w:id="1186" w:author="Sneha Kulkarni" w:date="2018-05-18T18:55:00Z"/>
                <w:rFonts w:cs="Calibri"/>
                <w:color w:val="000000"/>
                <w:sz w:val="20"/>
                <w:szCs w:val="20"/>
              </w:rPr>
            </w:pPr>
            <w:ins w:id="1187" w:author="Sneha Kulkarni" w:date="2018-05-18T18:55:00Z">
              <w:r w:rsidRPr="00465469">
                <w:rPr>
                  <w:rFonts w:eastAsia="Helvetica" w:cs="Helvetica"/>
                  <w:bCs/>
                  <w:sz w:val="20"/>
                  <w:szCs w:val="20"/>
                </w:rPr>
                <w:t>PTT Global Chemical Public Company Limited (PTTGC)</w:t>
              </w:r>
            </w:ins>
          </w:p>
        </w:tc>
        <w:tc>
          <w:tcPr>
            <w:tcW w:w="644" w:type="pct"/>
            <w:tcBorders>
              <w:top w:val="nil"/>
              <w:left w:val="nil"/>
              <w:bottom w:val="single" w:sz="8" w:space="0" w:color="AD1828"/>
              <w:right w:val="single" w:sz="8" w:space="0" w:color="AD1828"/>
            </w:tcBorders>
            <w:shd w:val="clear" w:color="auto" w:fill="auto"/>
            <w:tcPrChange w:id="1188" w:author="Sneha Kulkarni" w:date="2018-05-18T18:55:00Z">
              <w:tcPr>
                <w:tcW w:w="644" w:type="pct"/>
                <w:gridSpan w:val="3"/>
                <w:tcBorders>
                  <w:top w:val="nil"/>
                  <w:left w:val="nil"/>
                  <w:bottom w:val="single" w:sz="8" w:space="0" w:color="AD1828"/>
                  <w:right w:val="single" w:sz="8" w:space="0" w:color="AD1828"/>
                </w:tcBorders>
                <w:shd w:val="clear" w:color="auto" w:fill="auto"/>
                <w:vAlign w:val="center"/>
              </w:tcPr>
            </w:tcPrChange>
          </w:tcPr>
          <w:p w14:paraId="32CC2353" w14:textId="215C1B81" w:rsidR="00BC2F57" w:rsidRPr="00867BC2" w:rsidRDefault="00BC2F57" w:rsidP="003A7414">
            <w:pPr>
              <w:snapToGrid w:val="0"/>
              <w:spacing w:before="60" w:after="60" w:line="240" w:lineRule="auto"/>
              <w:ind w:leftChars="0" w:left="0" w:right="0"/>
              <w:rPr>
                <w:ins w:id="1189" w:author="Sneha Kulkarni" w:date="2018-05-18T18:55:00Z"/>
                <w:rFonts w:cs="Calibri"/>
                <w:color w:val="000000"/>
                <w:sz w:val="20"/>
                <w:szCs w:val="20"/>
              </w:rPr>
            </w:pPr>
            <w:ins w:id="1190" w:author="Sneha Kulkarni" w:date="2018-05-18T18:55:00Z">
              <w:r w:rsidRPr="00465469">
                <w:rPr>
                  <w:rFonts w:eastAsia="Helvetica" w:cs="Helvetica"/>
                  <w:bCs/>
                  <w:sz w:val="20"/>
                  <w:szCs w:val="20"/>
                </w:rPr>
                <w:t>Map Ta Phut, Rayong Province in Thailand</w:t>
              </w:r>
            </w:ins>
          </w:p>
        </w:tc>
        <w:tc>
          <w:tcPr>
            <w:tcW w:w="1485" w:type="pct"/>
            <w:gridSpan w:val="2"/>
            <w:tcBorders>
              <w:top w:val="nil"/>
              <w:left w:val="nil"/>
              <w:bottom w:val="single" w:sz="8" w:space="0" w:color="AD1828"/>
              <w:right w:val="single" w:sz="8" w:space="0" w:color="AD1828"/>
            </w:tcBorders>
            <w:shd w:val="clear" w:color="auto" w:fill="auto"/>
            <w:tcPrChange w:id="1191" w:author="Sneha Kulkarni" w:date="2018-05-18T18:55:00Z">
              <w:tcPr>
                <w:tcW w:w="1485" w:type="pct"/>
                <w:gridSpan w:val="3"/>
                <w:tcBorders>
                  <w:top w:val="nil"/>
                  <w:left w:val="nil"/>
                  <w:bottom w:val="single" w:sz="8" w:space="0" w:color="AD1828"/>
                  <w:right w:val="single" w:sz="8" w:space="0" w:color="AD1828"/>
                </w:tcBorders>
                <w:shd w:val="clear" w:color="auto" w:fill="auto"/>
                <w:vAlign w:val="center"/>
              </w:tcPr>
            </w:tcPrChange>
          </w:tcPr>
          <w:p w14:paraId="5C73FD2B" w14:textId="6597E99F" w:rsidR="00BC2F57" w:rsidRPr="00867BC2" w:rsidRDefault="00BC2F57" w:rsidP="003A7414">
            <w:pPr>
              <w:snapToGrid w:val="0"/>
              <w:spacing w:before="60" w:after="60" w:line="240" w:lineRule="auto"/>
              <w:ind w:leftChars="0" w:left="0" w:right="0"/>
              <w:rPr>
                <w:ins w:id="1192" w:author="Sneha Kulkarni" w:date="2018-05-18T18:55:00Z"/>
                <w:rFonts w:cs="Calibri"/>
                <w:color w:val="000000"/>
                <w:sz w:val="20"/>
                <w:szCs w:val="20"/>
              </w:rPr>
            </w:pPr>
            <w:ins w:id="1193" w:author="Sneha Kulkarni" w:date="2018-05-18T18:55:00Z">
              <w:r>
                <w:rPr>
                  <w:rFonts w:eastAsia="Helvetica" w:cs="Helvetica"/>
                  <w:bCs/>
                  <w:sz w:val="20"/>
                  <w:szCs w:val="20"/>
                </w:rPr>
                <w:t>HAZID, ENVID, HAZOP, SIL Classification, SRS, QRA, FSA</w:t>
              </w:r>
            </w:ins>
          </w:p>
        </w:tc>
      </w:tr>
      <w:tr w:rsidR="00BC2F57" w:rsidRPr="00BB3910" w14:paraId="1F8CCE8C" w14:textId="77777777" w:rsidTr="00D32707">
        <w:tblPrEx>
          <w:tblW w:w="14318" w:type="dxa"/>
          <w:tblInd w:w="108" w:type="dxa"/>
          <w:tblLayout w:type="fixed"/>
          <w:tblPrExChange w:id="1194" w:author="Sneha Kulkarni" w:date="2018-05-18T18:55:00Z">
            <w:tblPrEx>
              <w:tblW w:w="14318" w:type="dxa"/>
              <w:tblInd w:w="108" w:type="dxa"/>
              <w:tblLayout w:type="fixed"/>
            </w:tblPrEx>
          </w:tblPrExChange>
        </w:tblPrEx>
        <w:trPr>
          <w:cantSplit/>
          <w:trHeight w:val="525"/>
          <w:ins w:id="1195" w:author="Sneha Kulkarni" w:date="2018-05-18T18:54:00Z"/>
          <w:trPrChange w:id="1196" w:author="Sneha Kulkarni" w:date="2018-05-18T18:55:00Z">
            <w:trPr>
              <w:gridAfter w:val="0"/>
              <w:cantSplit/>
              <w:trHeight w:val="525"/>
            </w:trPr>
          </w:trPrChange>
        </w:trPr>
        <w:tc>
          <w:tcPr>
            <w:tcW w:w="1188" w:type="pct"/>
            <w:tcBorders>
              <w:top w:val="nil"/>
              <w:left w:val="single" w:sz="8" w:space="0" w:color="AD1828"/>
              <w:bottom w:val="single" w:sz="8" w:space="0" w:color="AD1828"/>
              <w:right w:val="single" w:sz="8" w:space="0" w:color="AD1828"/>
            </w:tcBorders>
            <w:shd w:val="clear" w:color="auto" w:fill="auto"/>
            <w:tcPrChange w:id="1197" w:author="Sneha Kulkarni" w:date="2018-05-18T18:55:00Z">
              <w:tcPr>
                <w:tcW w:w="1188" w:type="pct"/>
                <w:gridSpan w:val="2"/>
                <w:tcBorders>
                  <w:top w:val="nil"/>
                  <w:left w:val="single" w:sz="8" w:space="0" w:color="AD1828"/>
                  <w:bottom w:val="single" w:sz="8" w:space="0" w:color="AD1828"/>
                  <w:right w:val="single" w:sz="8" w:space="0" w:color="AD1828"/>
                </w:tcBorders>
                <w:shd w:val="clear" w:color="auto" w:fill="auto"/>
                <w:vAlign w:val="center"/>
              </w:tcPr>
            </w:tcPrChange>
          </w:tcPr>
          <w:p w14:paraId="78DBAFA6" w14:textId="0FEA56BA" w:rsidR="00BC2F57" w:rsidRPr="00867BC2" w:rsidRDefault="00BC2F57" w:rsidP="003A7414">
            <w:pPr>
              <w:snapToGrid w:val="0"/>
              <w:spacing w:before="60" w:after="60" w:line="240" w:lineRule="auto"/>
              <w:ind w:leftChars="0" w:left="0" w:right="0"/>
              <w:rPr>
                <w:ins w:id="1198" w:author="Sneha Kulkarni" w:date="2018-05-18T18:54:00Z"/>
                <w:rFonts w:cs="Calibri"/>
                <w:color w:val="000000"/>
                <w:sz w:val="20"/>
                <w:szCs w:val="20"/>
              </w:rPr>
            </w:pPr>
            <w:ins w:id="1199" w:author="Sneha Kulkarni" w:date="2018-05-18T18:55:00Z">
              <w:r w:rsidRPr="007766DC">
                <w:rPr>
                  <w:rFonts w:eastAsia="Helvetica" w:cs="Helvetica" w:hint="eastAsia"/>
                  <w:bCs/>
                  <w:sz w:val="20"/>
                  <w:szCs w:val="20"/>
                </w:rPr>
                <w:t>NPC</w:t>
              </w:r>
              <w:r w:rsidRPr="007706B2">
                <w:rPr>
                  <w:rFonts w:eastAsia="Times New Roman" w:cs="Helvetica" w:hint="eastAsia"/>
                  <w:bCs/>
                  <w:sz w:val="20"/>
                  <w:szCs w:val="20"/>
                  <w:lang w:eastAsia="zh-HK"/>
                </w:rPr>
                <w:t xml:space="preserve"> </w:t>
              </w:r>
              <w:r w:rsidRPr="007706B2">
                <w:rPr>
                  <w:rFonts w:eastAsia="Times New Roman" w:cs="Helvetica"/>
                  <w:bCs/>
                  <w:sz w:val="20"/>
                  <w:szCs w:val="20"/>
                  <w:lang w:eastAsia="zh-HK"/>
                </w:rPr>
                <w:t>TX</w:t>
              </w:r>
              <w:r w:rsidRPr="007706B2">
                <w:rPr>
                  <w:rFonts w:eastAsia="Times New Roman" w:cs="Helvetica" w:hint="eastAsia"/>
                  <w:bCs/>
                  <w:sz w:val="20"/>
                  <w:szCs w:val="20"/>
                  <w:lang w:eastAsia="zh-HK"/>
                </w:rPr>
                <w:t xml:space="preserve">828KTA </w:t>
              </w:r>
              <w:r w:rsidRPr="007706B2">
                <w:rPr>
                  <w:rFonts w:eastAsia="Times New Roman" w:cs="Helvetica"/>
                  <w:bCs/>
                  <w:sz w:val="20"/>
                  <w:szCs w:val="20"/>
                  <w:lang w:eastAsia="zh-HK"/>
                </w:rPr>
                <w:t>EG</w:t>
              </w:r>
              <w:r w:rsidRPr="007706B2">
                <w:rPr>
                  <w:rFonts w:eastAsia="Times New Roman" w:cs="Helvetica" w:hint="eastAsia"/>
                  <w:bCs/>
                  <w:sz w:val="20"/>
                  <w:szCs w:val="20"/>
                  <w:lang w:eastAsia="zh-HK"/>
                </w:rPr>
                <w:t>-</w:t>
              </w:r>
              <w:r w:rsidRPr="007706B2">
                <w:rPr>
                  <w:rFonts w:eastAsia="Times New Roman" w:cs="Helvetica"/>
                  <w:bCs/>
                  <w:sz w:val="20"/>
                  <w:szCs w:val="20"/>
                  <w:lang w:eastAsia="zh-HK"/>
                </w:rPr>
                <w:t>2 Project</w:t>
              </w:r>
            </w:ins>
          </w:p>
        </w:tc>
        <w:tc>
          <w:tcPr>
            <w:tcW w:w="940" w:type="pct"/>
            <w:tcBorders>
              <w:top w:val="nil"/>
              <w:left w:val="nil"/>
              <w:bottom w:val="single" w:sz="8" w:space="0" w:color="AD1828"/>
              <w:right w:val="single" w:sz="8" w:space="0" w:color="AD1828"/>
            </w:tcBorders>
            <w:shd w:val="clear" w:color="auto" w:fill="auto"/>
            <w:tcPrChange w:id="1200" w:author="Sneha Kulkarni" w:date="2018-05-18T18:55:00Z">
              <w:tcPr>
                <w:tcW w:w="940" w:type="pct"/>
                <w:gridSpan w:val="2"/>
                <w:tcBorders>
                  <w:top w:val="nil"/>
                  <w:left w:val="nil"/>
                  <w:bottom w:val="single" w:sz="8" w:space="0" w:color="AD1828"/>
                  <w:right w:val="single" w:sz="8" w:space="0" w:color="AD1828"/>
                </w:tcBorders>
                <w:shd w:val="clear" w:color="auto" w:fill="auto"/>
                <w:vAlign w:val="center"/>
              </w:tcPr>
            </w:tcPrChange>
          </w:tcPr>
          <w:p w14:paraId="1EEE64C0" w14:textId="2C0DC881" w:rsidR="00BC2F57" w:rsidRPr="00867BC2" w:rsidRDefault="00BC2F57" w:rsidP="003A7414">
            <w:pPr>
              <w:snapToGrid w:val="0"/>
              <w:spacing w:before="60" w:after="60" w:line="240" w:lineRule="auto"/>
              <w:ind w:leftChars="0" w:left="0" w:right="0"/>
              <w:rPr>
                <w:ins w:id="1201" w:author="Sneha Kulkarni" w:date="2018-05-18T18:54:00Z"/>
                <w:rFonts w:cs="Calibri"/>
                <w:color w:val="000000"/>
                <w:sz w:val="20"/>
                <w:szCs w:val="20"/>
              </w:rPr>
            </w:pPr>
            <w:ins w:id="1202" w:author="Sneha Kulkarni" w:date="2018-05-18T18:55:00Z">
              <w:r w:rsidRPr="007706B2">
                <w:rPr>
                  <w:rFonts w:eastAsia="Times New Roman" w:cs="Helvetica"/>
                  <w:bCs/>
                  <w:sz w:val="20"/>
                  <w:szCs w:val="20"/>
                  <w:lang w:eastAsia="zh-HK"/>
                </w:rPr>
                <w:t>CTCI Corporation</w:t>
              </w:r>
            </w:ins>
          </w:p>
        </w:tc>
        <w:tc>
          <w:tcPr>
            <w:tcW w:w="743" w:type="pct"/>
            <w:gridSpan w:val="2"/>
            <w:tcBorders>
              <w:top w:val="nil"/>
              <w:left w:val="nil"/>
              <w:bottom w:val="single" w:sz="8" w:space="0" w:color="AD1828"/>
              <w:right w:val="single" w:sz="8" w:space="0" w:color="AD1828"/>
            </w:tcBorders>
            <w:shd w:val="clear" w:color="auto" w:fill="auto"/>
            <w:tcPrChange w:id="1203" w:author="Sneha Kulkarni" w:date="2018-05-18T18:55:00Z">
              <w:tcPr>
                <w:tcW w:w="743" w:type="pct"/>
                <w:gridSpan w:val="2"/>
                <w:tcBorders>
                  <w:top w:val="nil"/>
                  <w:left w:val="nil"/>
                  <w:bottom w:val="single" w:sz="8" w:space="0" w:color="AD1828"/>
                  <w:right w:val="single" w:sz="8" w:space="0" w:color="AD1828"/>
                </w:tcBorders>
                <w:shd w:val="clear" w:color="auto" w:fill="auto"/>
                <w:vAlign w:val="center"/>
              </w:tcPr>
            </w:tcPrChange>
          </w:tcPr>
          <w:p w14:paraId="3A9BCD87" w14:textId="27D1D9C7" w:rsidR="00BC2F57" w:rsidRPr="00867BC2" w:rsidRDefault="00BC2F57" w:rsidP="003A7414">
            <w:pPr>
              <w:snapToGrid w:val="0"/>
              <w:spacing w:before="60" w:after="60" w:line="240" w:lineRule="auto"/>
              <w:ind w:leftChars="0" w:left="0" w:right="0"/>
              <w:rPr>
                <w:ins w:id="1204" w:author="Sneha Kulkarni" w:date="2018-05-18T18:54:00Z"/>
                <w:rFonts w:cs="Calibri"/>
                <w:color w:val="000000"/>
                <w:sz w:val="20"/>
                <w:szCs w:val="20"/>
              </w:rPr>
            </w:pPr>
            <w:ins w:id="1205" w:author="Sneha Kulkarni" w:date="2018-05-18T18:55:00Z">
              <w:r w:rsidRPr="007706B2">
                <w:rPr>
                  <w:rFonts w:eastAsia="Times New Roman" w:cs="Helvetica"/>
                  <w:bCs/>
                  <w:sz w:val="20"/>
                  <w:szCs w:val="20"/>
                  <w:lang w:eastAsia="zh-HK"/>
                </w:rPr>
                <w:t xml:space="preserve">Nan </w:t>
              </w:r>
              <w:proofErr w:type="spellStart"/>
              <w:r w:rsidRPr="007706B2">
                <w:rPr>
                  <w:rFonts w:eastAsia="Times New Roman" w:cs="Helvetica"/>
                  <w:bCs/>
                  <w:sz w:val="20"/>
                  <w:szCs w:val="20"/>
                  <w:lang w:eastAsia="zh-HK"/>
                </w:rPr>
                <w:t>Ya</w:t>
              </w:r>
              <w:proofErr w:type="spellEnd"/>
              <w:r w:rsidRPr="007706B2">
                <w:rPr>
                  <w:rFonts w:eastAsia="Times New Roman" w:cs="Helvetica"/>
                  <w:bCs/>
                  <w:sz w:val="20"/>
                  <w:szCs w:val="20"/>
                  <w:lang w:eastAsia="zh-HK"/>
                </w:rPr>
                <w:t xml:space="preserve"> Plastics Corporation (NPCA)</w:t>
              </w:r>
            </w:ins>
          </w:p>
        </w:tc>
        <w:tc>
          <w:tcPr>
            <w:tcW w:w="644" w:type="pct"/>
            <w:tcBorders>
              <w:top w:val="nil"/>
              <w:left w:val="nil"/>
              <w:bottom w:val="single" w:sz="8" w:space="0" w:color="AD1828"/>
              <w:right w:val="single" w:sz="8" w:space="0" w:color="AD1828"/>
            </w:tcBorders>
            <w:shd w:val="clear" w:color="auto" w:fill="auto"/>
            <w:tcPrChange w:id="1206" w:author="Sneha Kulkarni" w:date="2018-05-18T18:55:00Z">
              <w:tcPr>
                <w:tcW w:w="644" w:type="pct"/>
                <w:gridSpan w:val="3"/>
                <w:tcBorders>
                  <w:top w:val="nil"/>
                  <w:left w:val="nil"/>
                  <w:bottom w:val="single" w:sz="8" w:space="0" w:color="AD1828"/>
                  <w:right w:val="single" w:sz="8" w:space="0" w:color="AD1828"/>
                </w:tcBorders>
                <w:shd w:val="clear" w:color="auto" w:fill="auto"/>
                <w:vAlign w:val="center"/>
              </w:tcPr>
            </w:tcPrChange>
          </w:tcPr>
          <w:p w14:paraId="06287B3B" w14:textId="389C63C3" w:rsidR="00BC2F57" w:rsidRPr="00867BC2" w:rsidRDefault="00BC2F57" w:rsidP="003A7414">
            <w:pPr>
              <w:snapToGrid w:val="0"/>
              <w:spacing w:before="60" w:after="60" w:line="240" w:lineRule="auto"/>
              <w:ind w:leftChars="0" w:left="0" w:right="0"/>
              <w:rPr>
                <w:ins w:id="1207" w:author="Sneha Kulkarni" w:date="2018-05-18T18:54:00Z"/>
                <w:rFonts w:cs="Calibri"/>
                <w:color w:val="000000"/>
                <w:sz w:val="20"/>
                <w:szCs w:val="20"/>
              </w:rPr>
            </w:pPr>
            <w:ins w:id="1208" w:author="Sneha Kulkarni" w:date="2018-05-18T18:55:00Z">
              <w:r w:rsidRPr="007706B2">
                <w:rPr>
                  <w:rFonts w:eastAsia="Times New Roman" w:cs="Helvetica" w:hint="eastAsia"/>
                  <w:bCs/>
                  <w:sz w:val="20"/>
                  <w:szCs w:val="20"/>
                  <w:lang w:eastAsia="zh-HK"/>
                </w:rPr>
                <w:t xml:space="preserve">Point Comfort, </w:t>
              </w:r>
              <w:r w:rsidRPr="007706B2">
                <w:rPr>
                  <w:rFonts w:eastAsia="Times New Roman" w:cs="Helvetica"/>
                  <w:bCs/>
                  <w:sz w:val="20"/>
                  <w:szCs w:val="20"/>
                  <w:lang w:eastAsia="zh-HK"/>
                </w:rPr>
                <w:t>Texas, USA</w:t>
              </w:r>
            </w:ins>
          </w:p>
        </w:tc>
        <w:tc>
          <w:tcPr>
            <w:tcW w:w="1485" w:type="pct"/>
            <w:gridSpan w:val="2"/>
            <w:tcBorders>
              <w:top w:val="nil"/>
              <w:left w:val="nil"/>
              <w:bottom w:val="single" w:sz="8" w:space="0" w:color="AD1828"/>
              <w:right w:val="single" w:sz="8" w:space="0" w:color="AD1828"/>
            </w:tcBorders>
            <w:shd w:val="clear" w:color="auto" w:fill="auto"/>
            <w:tcPrChange w:id="1209" w:author="Sneha Kulkarni" w:date="2018-05-18T18:55:00Z">
              <w:tcPr>
                <w:tcW w:w="1485" w:type="pct"/>
                <w:gridSpan w:val="3"/>
                <w:tcBorders>
                  <w:top w:val="nil"/>
                  <w:left w:val="nil"/>
                  <w:bottom w:val="single" w:sz="8" w:space="0" w:color="AD1828"/>
                  <w:right w:val="single" w:sz="8" w:space="0" w:color="AD1828"/>
                </w:tcBorders>
                <w:shd w:val="clear" w:color="auto" w:fill="auto"/>
                <w:vAlign w:val="center"/>
              </w:tcPr>
            </w:tcPrChange>
          </w:tcPr>
          <w:p w14:paraId="5A0C28F9" w14:textId="62ABF9B8" w:rsidR="00BC2F57" w:rsidRPr="00867BC2" w:rsidRDefault="00BC2F57" w:rsidP="003A7414">
            <w:pPr>
              <w:snapToGrid w:val="0"/>
              <w:spacing w:before="60" w:after="60" w:line="240" w:lineRule="auto"/>
              <w:ind w:leftChars="0" w:left="0" w:right="0"/>
              <w:rPr>
                <w:ins w:id="1210" w:author="Sneha Kulkarni" w:date="2018-05-18T18:54:00Z"/>
                <w:rFonts w:cs="Calibri"/>
                <w:color w:val="000000"/>
                <w:sz w:val="20"/>
                <w:szCs w:val="20"/>
              </w:rPr>
            </w:pPr>
            <w:ins w:id="1211" w:author="Sneha Kulkarni" w:date="2018-05-18T18:55:00Z">
              <w:r w:rsidRPr="00485B0A">
                <w:rPr>
                  <w:rFonts w:eastAsia="Times New Roman" w:cs="Helvetica"/>
                  <w:bCs/>
                  <w:sz w:val="20"/>
                  <w:szCs w:val="20"/>
                  <w:lang w:eastAsia="zh-HK"/>
                </w:rPr>
                <w:t>HAZOP, SIL Classification (LOPA) study</w:t>
              </w:r>
            </w:ins>
          </w:p>
        </w:tc>
      </w:tr>
      <w:tr w:rsidR="00BC2F57" w:rsidRPr="00BB3910" w14:paraId="718E3B65"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2121DEB7"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t>Asahimas</w:t>
            </w:r>
            <w:proofErr w:type="spellEnd"/>
            <w:r>
              <w:rPr>
                <w:rFonts w:cs="Calibri"/>
                <w:color w:val="000000"/>
                <w:sz w:val="20"/>
                <w:szCs w:val="20"/>
              </w:rPr>
              <w:t xml:space="preserve"> Phase VI Project- VCM Plant</w:t>
            </w:r>
          </w:p>
        </w:tc>
        <w:tc>
          <w:tcPr>
            <w:tcW w:w="940" w:type="pct"/>
            <w:tcBorders>
              <w:top w:val="nil"/>
              <w:left w:val="nil"/>
              <w:bottom w:val="single" w:sz="8" w:space="0" w:color="AD1828"/>
              <w:right w:val="single" w:sz="8" w:space="0" w:color="AD1828"/>
            </w:tcBorders>
            <w:shd w:val="clear" w:color="auto" w:fill="auto"/>
            <w:vAlign w:val="center"/>
          </w:tcPr>
          <w:p w14:paraId="2B69E79A"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Hyundai Engineering Co. Ltd.</w:t>
            </w:r>
          </w:p>
        </w:tc>
        <w:tc>
          <w:tcPr>
            <w:tcW w:w="743" w:type="pct"/>
            <w:gridSpan w:val="2"/>
            <w:tcBorders>
              <w:top w:val="nil"/>
              <w:left w:val="nil"/>
              <w:bottom w:val="single" w:sz="8" w:space="0" w:color="AD1828"/>
              <w:right w:val="single" w:sz="8" w:space="0" w:color="AD1828"/>
            </w:tcBorders>
            <w:shd w:val="clear" w:color="auto" w:fill="auto"/>
            <w:vAlign w:val="center"/>
          </w:tcPr>
          <w:p w14:paraId="18E6BF9C"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P.T. </w:t>
            </w:r>
            <w:proofErr w:type="spellStart"/>
            <w:r>
              <w:rPr>
                <w:rFonts w:cs="Calibri"/>
                <w:color w:val="000000"/>
                <w:sz w:val="20"/>
                <w:szCs w:val="20"/>
              </w:rPr>
              <w:t>Asahimas</w:t>
            </w:r>
            <w:proofErr w:type="spellEnd"/>
            <w:r>
              <w:rPr>
                <w:rFonts w:cs="Calibri"/>
                <w:color w:val="000000"/>
                <w:sz w:val="20"/>
                <w:szCs w:val="20"/>
              </w:rPr>
              <w:t xml:space="preserve"> Chemical</w:t>
            </w:r>
          </w:p>
        </w:tc>
        <w:tc>
          <w:tcPr>
            <w:tcW w:w="644" w:type="pct"/>
            <w:tcBorders>
              <w:top w:val="nil"/>
              <w:left w:val="nil"/>
              <w:bottom w:val="single" w:sz="8" w:space="0" w:color="AD1828"/>
              <w:right w:val="single" w:sz="8" w:space="0" w:color="AD1828"/>
            </w:tcBorders>
            <w:shd w:val="clear" w:color="auto" w:fill="auto"/>
            <w:vAlign w:val="center"/>
          </w:tcPr>
          <w:p w14:paraId="67519425"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Indonesia</w:t>
            </w:r>
          </w:p>
        </w:tc>
        <w:tc>
          <w:tcPr>
            <w:tcW w:w="1485" w:type="pct"/>
            <w:gridSpan w:val="2"/>
            <w:tcBorders>
              <w:top w:val="nil"/>
              <w:left w:val="nil"/>
              <w:bottom w:val="single" w:sz="8" w:space="0" w:color="AD1828"/>
              <w:right w:val="single" w:sz="8" w:space="0" w:color="AD1828"/>
            </w:tcBorders>
            <w:shd w:val="clear" w:color="auto" w:fill="auto"/>
            <w:vAlign w:val="center"/>
          </w:tcPr>
          <w:p w14:paraId="3FAD2C6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 (LOPA), SIL Verification</w:t>
            </w:r>
          </w:p>
        </w:tc>
      </w:tr>
      <w:tr w:rsidR="00BC2F57" w:rsidRPr="00BB3910" w14:paraId="09670E66"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78897DC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GC Oxirane Propylene Oxide Project</w:t>
            </w:r>
          </w:p>
        </w:tc>
        <w:tc>
          <w:tcPr>
            <w:tcW w:w="940" w:type="pct"/>
            <w:tcBorders>
              <w:top w:val="nil"/>
              <w:left w:val="nil"/>
              <w:bottom w:val="single" w:sz="8" w:space="0" w:color="AD1828"/>
              <w:right w:val="single" w:sz="8" w:space="0" w:color="AD1828"/>
            </w:tcBorders>
            <w:shd w:val="clear" w:color="auto" w:fill="auto"/>
            <w:vAlign w:val="center"/>
          </w:tcPr>
          <w:p w14:paraId="4DAC729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Samsung Engineering Co., Ltd. (SECL)</w:t>
            </w:r>
          </w:p>
        </w:tc>
        <w:tc>
          <w:tcPr>
            <w:tcW w:w="743" w:type="pct"/>
            <w:gridSpan w:val="2"/>
            <w:tcBorders>
              <w:top w:val="nil"/>
              <w:left w:val="nil"/>
              <w:bottom w:val="single" w:sz="8" w:space="0" w:color="AD1828"/>
              <w:right w:val="single" w:sz="8" w:space="0" w:color="AD1828"/>
            </w:tcBorders>
            <w:shd w:val="clear" w:color="auto" w:fill="auto"/>
            <w:vAlign w:val="center"/>
          </w:tcPr>
          <w:p w14:paraId="6BB52FEC"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PTT Global Chemical Public Company Limited</w:t>
            </w:r>
          </w:p>
        </w:tc>
        <w:tc>
          <w:tcPr>
            <w:tcW w:w="644" w:type="pct"/>
            <w:tcBorders>
              <w:top w:val="nil"/>
              <w:left w:val="nil"/>
              <w:bottom w:val="single" w:sz="8" w:space="0" w:color="AD1828"/>
              <w:right w:val="single" w:sz="8" w:space="0" w:color="AD1828"/>
            </w:tcBorders>
            <w:shd w:val="clear" w:color="auto" w:fill="auto"/>
            <w:vAlign w:val="center"/>
          </w:tcPr>
          <w:p w14:paraId="20FC507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Thailand</w:t>
            </w:r>
          </w:p>
        </w:tc>
        <w:tc>
          <w:tcPr>
            <w:tcW w:w="1485" w:type="pct"/>
            <w:gridSpan w:val="2"/>
            <w:tcBorders>
              <w:top w:val="nil"/>
              <w:left w:val="nil"/>
              <w:bottom w:val="single" w:sz="8" w:space="0" w:color="AD1828"/>
              <w:right w:val="single" w:sz="8" w:space="0" w:color="AD1828"/>
            </w:tcBorders>
            <w:shd w:val="clear" w:color="auto" w:fill="auto"/>
            <w:vAlign w:val="center"/>
          </w:tcPr>
          <w:p w14:paraId="0AA8D10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HAZOP, SIL, SRS, QRA and FSA </w:t>
            </w:r>
            <w:r>
              <w:rPr>
                <w:rFonts w:cs="Calibri"/>
                <w:color w:val="000000"/>
                <w:sz w:val="20"/>
                <w:szCs w:val="20"/>
              </w:rPr>
              <w:br/>
              <w:t>(Ongoing Project)</w:t>
            </w:r>
          </w:p>
        </w:tc>
      </w:tr>
      <w:tr w:rsidR="00BC2F57" w:rsidRPr="00BB3910" w14:paraId="11175AED" w14:textId="77777777" w:rsidTr="00D32707">
        <w:tblPrEx>
          <w:tblW w:w="14318" w:type="dxa"/>
          <w:tblInd w:w="108" w:type="dxa"/>
          <w:tblLayout w:type="fixed"/>
          <w:tblPrExChange w:id="1212" w:author="Sneha Kulkarni" w:date="2018-05-18T18:55:00Z">
            <w:tblPrEx>
              <w:tblW w:w="14318" w:type="dxa"/>
              <w:tblInd w:w="108" w:type="dxa"/>
              <w:tblLayout w:type="fixed"/>
            </w:tblPrEx>
          </w:tblPrExChange>
        </w:tblPrEx>
        <w:trPr>
          <w:cantSplit/>
          <w:trHeight w:val="525"/>
          <w:ins w:id="1213" w:author="Sneha Kulkarni" w:date="2018-05-18T18:55:00Z"/>
          <w:trPrChange w:id="1214" w:author="Sneha Kulkarni" w:date="2018-05-18T18:55:00Z">
            <w:trPr>
              <w:gridAfter w:val="0"/>
              <w:cantSplit/>
              <w:trHeight w:val="525"/>
            </w:trPr>
          </w:trPrChange>
        </w:trPr>
        <w:tc>
          <w:tcPr>
            <w:tcW w:w="1188" w:type="pct"/>
            <w:tcBorders>
              <w:top w:val="nil"/>
              <w:left w:val="single" w:sz="8" w:space="0" w:color="AD1828"/>
              <w:bottom w:val="single" w:sz="8" w:space="0" w:color="AD1828"/>
              <w:right w:val="single" w:sz="8" w:space="0" w:color="AD1828"/>
            </w:tcBorders>
            <w:shd w:val="clear" w:color="auto" w:fill="auto"/>
            <w:tcPrChange w:id="1215" w:author="Sneha Kulkarni" w:date="2018-05-18T18:55:00Z">
              <w:tcPr>
                <w:tcW w:w="1188" w:type="pct"/>
                <w:gridSpan w:val="2"/>
                <w:tcBorders>
                  <w:top w:val="nil"/>
                  <w:left w:val="single" w:sz="8" w:space="0" w:color="AD1828"/>
                  <w:bottom w:val="single" w:sz="8" w:space="0" w:color="AD1828"/>
                  <w:right w:val="single" w:sz="8" w:space="0" w:color="AD1828"/>
                </w:tcBorders>
                <w:shd w:val="clear" w:color="auto" w:fill="auto"/>
                <w:vAlign w:val="center"/>
              </w:tcPr>
            </w:tcPrChange>
          </w:tcPr>
          <w:p w14:paraId="5D9F7956" w14:textId="3816621F" w:rsidR="00BC2F57" w:rsidRDefault="00BC2F57" w:rsidP="003A7414">
            <w:pPr>
              <w:snapToGrid w:val="0"/>
              <w:spacing w:before="60" w:after="60" w:line="240" w:lineRule="auto"/>
              <w:ind w:leftChars="0" w:left="0" w:right="0"/>
              <w:rPr>
                <w:ins w:id="1216" w:author="Sneha Kulkarni" w:date="2018-05-18T18:55:00Z"/>
                <w:rFonts w:cs="Calibri"/>
                <w:color w:val="000000"/>
                <w:sz w:val="20"/>
                <w:szCs w:val="20"/>
              </w:rPr>
            </w:pPr>
            <w:proofErr w:type="spellStart"/>
            <w:ins w:id="1217" w:author="Sneha Kulkarni" w:date="2018-05-18T18:55:00Z">
              <w:r w:rsidRPr="007706B2">
                <w:rPr>
                  <w:rFonts w:eastAsia="Times New Roman" w:cs="Helvetica"/>
                  <w:bCs/>
                  <w:sz w:val="20"/>
                  <w:szCs w:val="20"/>
                  <w:lang w:eastAsia="zh-HK"/>
                </w:rPr>
                <w:t>Shintech</w:t>
              </w:r>
              <w:proofErr w:type="spellEnd"/>
              <w:r w:rsidRPr="007706B2">
                <w:rPr>
                  <w:rFonts w:eastAsia="Times New Roman" w:cs="Helvetica"/>
                  <w:bCs/>
                  <w:sz w:val="20"/>
                  <w:szCs w:val="20"/>
                  <w:lang w:eastAsia="zh-HK"/>
                </w:rPr>
                <w:t xml:space="preserve"> Ethane Cracker Plant Project</w:t>
              </w:r>
            </w:ins>
          </w:p>
        </w:tc>
        <w:tc>
          <w:tcPr>
            <w:tcW w:w="940" w:type="pct"/>
            <w:tcBorders>
              <w:top w:val="nil"/>
              <w:left w:val="nil"/>
              <w:bottom w:val="single" w:sz="8" w:space="0" w:color="AD1828"/>
              <w:right w:val="single" w:sz="8" w:space="0" w:color="AD1828"/>
            </w:tcBorders>
            <w:shd w:val="clear" w:color="auto" w:fill="auto"/>
            <w:tcPrChange w:id="1218" w:author="Sneha Kulkarni" w:date="2018-05-18T18:55:00Z">
              <w:tcPr>
                <w:tcW w:w="940" w:type="pct"/>
                <w:gridSpan w:val="2"/>
                <w:tcBorders>
                  <w:top w:val="nil"/>
                  <w:left w:val="nil"/>
                  <w:bottom w:val="single" w:sz="8" w:space="0" w:color="AD1828"/>
                  <w:right w:val="single" w:sz="8" w:space="0" w:color="AD1828"/>
                </w:tcBorders>
                <w:shd w:val="clear" w:color="auto" w:fill="auto"/>
                <w:vAlign w:val="center"/>
              </w:tcPr>
            </w:tcPrChange>
          </w:tcPr>
          <w:p w14:paraId="49FECA0F" w14:textId="4DBF23F7" w:rsidR="00BC2F57" w:rsidRDefault="00BC2F57" w:rsidP="003A7414">
            <w:pPr>
              <w:snapToGrid w:val="0"/>
              <w:spacing w:before="60" w:after="60" w:line="240" w:lineRule="auto"/>
              <w:ind w:leftChars="0" w:left="0" w:right="0"/>
              <w:rPr>
                <w:ins w:id="1219" w:author="Sneha Kulkarni" w:date="2018-05-18T18:55:00Z"/>
                <w:rFonts w:cs="Calibri"/>
                <w:color w:val="000000"/>
                <w:sz w:val="20"/>
                <w:szCs w:val="20"/>
              </w:rPr>
            </w:pPr>
            <w:ins w:id="1220" w:author="Sneha Kulkarni" w:date="2018-05-18T18:55:00Z">
              <w:r w:rsidRPr="007706B2">
                <w:rPr>
                  <w:rFonts w:eastAsia="Times New Roman" w:cs="Helvetica"/>
                  <w:bCs/>
                  <w:sz w:val="20"/>
                  <w:szCs w:val="20"/>
                  <w:lang w:eastAsia="zh-HK"/>
                </w:rPr>
                <w:t>Toyo Engineering Corporation</w:t>
              </w:r>
            </w:ins>
          </w:p>
        </w:tc>
        <w:tc>
          <w:tcPr>
            <w:tcW w:w="743" w:type="pct"/>
            <w:gridSpan w:val="2"/>
            <w:tcBorders>
              <w:top w:val="nil"/>
              <w:left w:val="nil"/>
              <w:bottom w:val="single" w:sz="8" w:space="0" w:color="AD1828"/>
              <w:right w:val="single" w:sz="8" w:space="0" w:color="AD1828"/>
            </w:tcBorders>
            <w:shd w:val="clear" w:color="auto" w:fill="auto"/>
            <w:tcPrChange w:id="1221" w:author="Sneha Kulkarni" w:date="2018-05-18T18:55:00Z">
              <w:tcPr>
                <w:tcW w:w="743" w:type="pct"/>
                <w:gridSpan w:val="2"/>
                <w:tcBorders>
                  <w:top w:val="nil"/>
                  <w:left w:val="nil"/>
                  <w:bottom w:val="single" w:sz="8" w:space="0" w:color="AD1828"/>
                  <w:right w:val="single" w:sz="8" w:space="0" w:color="AD1828"/>
                </w:tcBorders>
                <w:shd w:val="clear" w:color="auto" w:fill="auto"/>
                <w:vAlign w:val="center"/>
              </w:tcPr>
            </w:tcPrChange>
          </w:tcPr>
          <w:p w14:paraId="4E9A77EA" w14:textId="38D3995E" w:rsidR="00BC2F57" w:rsidRDefault="00BC2F57" w:rsidP="003A7414">
            <w:pPr>
              <w:snapToGrid w:val="0"/>
              <w:spacing w:before="60" w:after="60" w:line="240" w:lineRule="auto"/>
              <w:ind w:leftChars="0" w:left="0" w:right="0"/>
              <w:rPr>
                <w:ins w:id="1222" w:author="Sneha Kulkarni" w:date="2018-05-18T18:55:00Z"/>
                <w:rFonts w:cs="Calibri"/>
                <w:color w:val="000000"/>
                <w:sz w:val="20"/>
                <w:szCs w:val="20"/>
              </w:rPr>
            </w:pPr>
            <w:proofErr w:type="spellStart"/>
            <w:ins w:id="1223" w:author="Sneha Kulkarni" w:date="2018-05-18T18:55:00Z">
              <w:r w:rsidRPr="007706B2">
                <w:rPr>
                  <w:rFonts w:eastAsia="Times New Roman" w:cs="Helvetica"/>
                  <w:bCs/>
                  <w:sz w:val="20"/>
                  <w:szCs w:val="20"/>
                  <w:lang w:eastAsia="zh-HK"/>
                </w:rPr>
                <w:t>Shintech</w:t>
              </w:r>
              <w:proofErr w:type="spellEnd"/>
            </w:ins>
          </w:p>
        </w:tc>
        <w:tc>
          <w:tcPr>
            <w:tcW w:w="644" w:type="pct"/>
            <w:tcBorders>
              <w:top w:val="nil"/>
              <w:left w:val="nil"/>
              <w:bottom w:val="single" w:sz="8" w:space="0" w:color="AD1828"/>
              <w:right w:val="single" w:sz="8" w:space="0" w:color="AD1828"/>
            </w:tcBorders>
            <w:shd w:val="clear" w:color="auto" w:fill="auto"/>
            <w:tcPrChange w:id="1224" w:author="Sneha Kulkarni" w:date="2018-05-18T18:55:00Z">
              <w:tcPr>
                <w:tcW w:w="644" w:type="pct"/>
                <w:gridSpan w:val="3"/>
                <w:tcBorders>
                  <w:top w:val="nil"/>
                  <w:left w:val="nil"/>
                  <w:bottom w:val="single" w:sz="8" w:space="0" w:color="AD1828"/>
                  <w:right w:val="single" w:sz="8" w:space="0" w:color="AD1828"/>
                </w:tcBorders>
                <w:shd w:val="clear" w:color="auto" w:fill="auto"/>
                <w:vAlign w:val="center"/>
              </w:tcPr>
            </w:tcPrChange>
          </w:tcPr>
          <w:p w14:paraId="16F73D61" w14:textId="28AF6E70" w:rsidR="00BC2F57" w:rsidRDefault="00BC2F57" w:rsidP="003A7414">
            <w:pPr>
              <w:snapToGrid w:val="0"/>
              <w:spacing w:before="60" w:after="60" w:line="240" w:lineRule="auto"/>
              <w:ind w:leftChars="0" w:left="0" w:right="0"/>
              <w:rPr>
                <w:ins w:id="1225" w:author="Sneha Kulkarni" w:date="2018-05-18T18:55:00Z"/>
                <w:rFonts w:cs="Calibri"/>
                <w:color w:val="000000"/>
                <w:sz w:val="20"/>
                <w:szCs w:val="20"/>
              </w:rPr>
            </w:pPr>
            <w:ins w:id="1226" w:author="Sneha Kulkarni" w:date="2018-05-18T18:55:00Z">
              <w:r w:rsidRPr="00AA06C8">
                <w:rPr>
                  <w:rFonts w:eastAsia="Helvetica" w:cs="Helvetica"/>
                  <w:bCs/>
                  <w:sz w:val="20"/>
                  <w:szCs w:val="20"/>
                </w:rPr>
                <w:t>Plaquemine, LA, U.</w:t>
              </w:r>
              <w:proofErr w:type="gramStart"/>
              <w:r w:rsidRPr="00AA06C8">
                <w:rPr>
                  <w:rFonts w:eastAsia="Helvetica" w:cs="Helvetica"/>
                  <w:bCs/>
                  <w:sz w:val="20"/>
                  <w:szCs w:val="20"/>
                </w:rPr>
                <w:t>S.A</w:t>
              </w:r>
              <w:proofErr w:type="gramEnd"/>
            </w:ins>
          </w:p>
        </w:tc>
        <w:tc>
          <w:tcPr>
            <w:tcW w:w="1485" w:type="pct"/>
            <w:gridSpan w:val="2"/>
            <w:tcBorders>
              <w:top w:val="nil"/>
              <w:left w:val="nil"/>
              <w:bottom w:val="single" w:sz="8" w:space="0" w:color="AD1828"/>
              <w:right w:val="single" w:sz="8" w:space="0" w:color="AD1828"/>
            </w:tcBorders>
            <w:shd w:val="clear" w:color="auto" w:fill="auto"/>
            <w:tcPrChange w:id="1227" w:author="Sneha Kulkarni" w:date="2018-05-18T18:55:00Z">
              <w:tcPr>
                <w:tcW w:w="1485" w:type="pct"/>
                <w:gridSpan w:val="3"/>
                <w:tcBorders>
                  <w:top w:val="nil"/>
                  <w:left w:val="nil"/>
                  <w:bottom w:val="single" w:sz="8" w:space="0" w:color="AD1828"/>
                  <w:right w:val="single" w:sz="8" w:space="0" w:color="AD1828"/>
                </w:tcBorders>
                <w:shd w:val="clear" w:color="auto" w:fill="auto"/>
                <w:vAlign w:val="center"/>
              </w:tcPr>
            </w:tcPrChange>
          </w:tcPr>
          <w:p w14:paraId="25FA5EE6" w14:textId="6D2C7682" w:rsidR="00BC2F57" w:rsidRDefault="00BC2F57" w:rsidP="003A7414">
            <w:pPr>
              <w:snapToGrid w:val="0"/>
              <w:spacing w:before="60" w:after="60" w:line="240" w:lineRule="auto"/>
              <w:ind w:leftChars="0" w:left="0" w:right="0"/>
              <w:rPr>
                <w:ins w:id="1228" w:author="Sneha Kulkarni" w:date="2018-05-18T18:55:00Z"/>
                <w:rFonts w:cs="Calibri"/>
                <w:color w:val="000000"/>
                <w:sz w:val="20"/>
                <w:szCs w:val="20"/>
              </w:rPr>
            </w:pPr>
            <w:ins w:id="1229" w:author="Sneha Kulkarni" w:date="2018-05-18T18:55:00Z">
              <w:r w:rsidRPr="002059CF">
                <w:rPr>
                  <w:rFonts w:eastAsia="Times New Roman" w:cs="Helvetica"/>
                  <w:bCs/>
                  <w:sz w:val="20"/>
                  <w:szCs w:val="20"/>
                  <w:lang w:eastAsia="zh-HK"/>
                </w:rPr>
                <w:t>BRA, CA, HAZOP, SIL</w:t>
              </w:r>
              <w:r w:rsidRPr="00485B0A">
                <w:rPr>
                  <w:rFonts w:eastAsia="Times New Roman" w:cs="Helvetica"/>
                  <w:bCs/>
                  <w:sz w:val="20"/>
                  <w:szCs w:val="20"/>
                  <w:lang w:eastAsia="zh-HK"/>
                </w:rPr>
                <w:t xml:space="preserve"> Classification</w:t>
              </w:r>
              <w:r w:rsidRPr="002059CF">
                <w:rPr>
                  <w:rFonts w:eastAsia="Times New Roman" w:cs="Helvetica"/>
                  <w:bCs/>
                  <w:sz w:val="20"/>
                  <w:szCs w:val="20"/>
                  <w:lang w:eastAsia="zh-HK"/>
                </w:rPr>
                <w:t>, HIPS, SIL</w:t>
              </w:r>
              <w:r w:rsidRPr="00485B0A">
                <w:rPr>
                  <w:rFonts w:eastAsia="Times New Roman" w:cs="Helvetica"/>
                  <w:bCs/>
                  <w:sz w:val="20"/>
                  <w:szCs w:val="20"/>
                  <w:lang w:eastAsia="zh-HK"/>
                </w:rPr>
                <w:t xml:space="preserve"> Verification Studies</w:t>
              </w:r>
            </w:ins>
          </w:p>
        </w:tc>
      </w:tr>
      <w:tr w:rsidR="00BC2F57" w:rsidRPr="00BB3910" w14:paraId="15E1F948" w14:textId="77777777" w:rsidTr="00D32707">
        <w:tblPrEx>
          <w:tblW w:w="14318" w:type="dxa"/>
          <w:tblInd w:w="108" w:type="dxa"/>
          <w:tblLayout w:type="fixed"/>
          <w:tblPrExChange w:id="1230" w:author="Sneha Kulkarni" w:date="2018-05-18T18:55:00Z">
            <w:tblPrEx>
              <w:tblW w:w="14318" w:type="dxa"/>
              <w:tblInd w:w="108" w:type="dxa"/>
              <w:tblLayout w:type="fixed"/>
            </w:tblPrEx>
          </w:tblPrExChange>
        </w:tblPrEx>
        <w:trPr>
          <w:cantSplit/>
          <w:trHeight w:val="525"/>
          <w:ins w:id="1231" w:author="Sneha Kulkarni" w:date="2018-05-18T18:55:00Z"/>
          <w:trPrChange w:id="1232" w:author="Sneha Kulkarni" w:date="2018-05-18T18:55:00Z">
            <w:trPr>
              <w:gridAfter w:val="0"/>
              <w:cantSplit/>
              <w:trHeight w:val="525"/>
            </w:trPr>
          </w:trPrChange>
        </w:trPr>
        <w:tc>
          <w:tcPr>
            <w:tcW w:w="1188" w:type="pct"/>
            <w:tcBorders>
              <w:top w:val="nil"/>
              <w:left w:val="single" w:sz="8" w:space="0" w:color="AD1828"/>
              <w:bottom w:val="single" w:sz="8" w:space="0" w:color="AD1828"/>
              <w:right w:val="single" w:sz="8" w:space="0" w:color="AD1828"/>
            </w:tcBorders>
            <w:shd w:val="clear" w:color="auto" w:fill="auto"/>
            <w:tcPrChange w:id="1233" w:author="Sneha Kulkarni" w:date="2018-05-18T18:55:00Z">
              <w:tcPr>
                <w:tcW w:w="1188" w:type="pct"/>
                <w:gridSpan w:val="2"/>
                <w:tcBorders>
                  <w:top w:val="nil"/>
                  <w:left w:val="single" w:sz="8" w:space="0" w:color="AD1828"/>
                  <w:bottom w:val="single" w:sz="8" w:space="0" w:color="AD1828"/>
                  <w:right w:val="single" w:sz="8" w:space="0" w:color="AD1828"/>
                </w:tcBorders>
                <w:shd w:val="clear" w:color="auto" w:fill="auto"/>
                <w:vAlign w:val="center"/>
              </w:tcPr>
            </w:tcPrChange>
          </w:tcPr>
          <w:p w14:paraId="38CB866A" w14:textId="5B3B14A6" w:rsidR="00BC2F57" w:rsidRDefault="00BC2F57" w:rsidP="003A7414">
            <w:pPr>
              <w:snapToGrid w:val="0"/>
              <w:spacing w:before="60" w:after="60" w:line="240" w:lineRule="auto"/>
              <w:ind w:leftChars="0" w:left="0" w:right="0"/>
              <w:rPr>
                <w:ins w:id="1234" w:author="Sneha Kulkarni" w:date="2018-05-18T18:55:00Z"/>
                <w:rFonts w:cs="Calibri"/>
                <w:color w:val="000000"/>
                <w:sz w:val="20"/>
                <w:szCs w:val="20"/>
              </w:rPr>
            </w:pPr>
            <w:ins w:id="1235" w:author="Sneha Kulkarni" w:date="2018-05-18T18:55:00Z">
              <w:r w:rsidRPr="00AA06C8">
                <w:rPr>
                  <w:rFonts w:eastAsia="Helvetica" w:cs="Helvetica"/>
                  <w:bCs/>
                  <w:sz w:val="20"/>
                  <w:szCs w:val="20"/>
                </w:rPr>
                <w:t>Formosa Texas Olefins-III</w:t>
              </w:r>
            </w:ins>
          </w:p>
        </w:tc>
        <w:tc>
          <w:tcPr>
            <w:tcW w:w="940" w:type="pct"/>
            <w:tcBorders>
              <w:top w:val="nil"/>
              <w:left w:val="nil"/>
              <w:bottom w:val="single" w:sz="8" w:space="0" w:color="AD1828"/>
              <w:right w:val="single" w:sz="8" w:space="0" w:color="AD1828"/>
            </w:tcBorders>
            <w:shd w:val="clear" w:color="auto" w:fill="auto"/>
            <w:tcPrChange w:id="1236" w:author="Sneha Kulkarni" w:date="2018-05-18T18:55:00Z">
              <w:tcPr>
                <w:tcW w:w="940" w:type="pct"/>
                <w:gridSpan w:val="2"/>
                <w:tcBorders>
                  <w:top w:val="nil"/>
                  <w:left w:val="nil"/>
                  <w:bottom w:val="single" w:sz="8" w:space="0" w:color="AD1828"/>
                  <w:right w:val="single" w:sz="8" w:space="0" w:color="AD1828"/>
                </w:tcBorders>
                <w:shd w:val="clear" w:color="auto" w:fill="auto"/>
                <w:vAlign w:val="center"/>
              </w:tcPr>
            </w:tcPrChange>
          </w:tcPr>
          <w:p w14:paraId="04940DFF" w14:textId="77777777" w:rsidR="00BC2F57" w:rsidRDefault="00BC2F57" w:rsidP="00D32707">
            <w:pPr>
              <w:spacing w:after="0" w:line="240" w:lineRule="auto"/>
              <w:ind w:leftChars="0" w:left="0" w:right="0"/>
              <w:rPr>
                <w:ins w:id="1237" w:author="Sneha Kulkarni" w:date="2018-05-18T18:55:00Z"/>
                <w:rFonts w:eastAsia="Helvetica" w:cs="Helvetica"/>
                <w:bCs/>
                <w:sz w:val="20"/>
                <w:szCs w:val="20"/>
              </w:rPr>
            </w:pPr>
            <w:ins w:id="1238" w:author="Sneha Kulkarni" w:date="2018-05-18T18:55:00Z">
              <w:r w:rsidRPr="00AA06C8">
                <w:rPr>
                  <w:rFonts w:eastAsia="Helvetica" w:cs="Helvetica"/>
                  <w:bCs/>
                  <w:sz w:val="20"/>
                  <w:szCs w:val="20"/>
                </w:rPr>
                <w:t>Toyo Engineering India Limited / Toyo Engineering Corporation</w:t>
              </w:r>
            </w:ins>
          </w:p>
          <w:p w14:paraId="3EE997CC" w14:textId="77777777" w:rsidR="00BC2F57" w:rsidRPr="00AA06C8" w:rsidRDefault="00BC2F57" w:rsidP="00D32707">
            <w:pPr>
              <w:spacing w:after="0" w:line="240" w:lineRule="auto"/>
              <w:ind w:leftChars="0" w:left="0" w:right="0"/>
              <w:rPr>
                <w:ins w:id="1239" w:author="Sneha Kulkarni" w:date="2018-05-18T18:55:00Z"/>
                <w:rFonts w:eastAsia="Helvetica" w:cs="Helvetica"/>
                <w:bCs/>
                <w:sz w:val="20"/>
                <w:szCs w:val="20"/>
              </w:rPr>
            </w:pPr>
          </w:p>
          <w:p w14:paraId="72F074E9" w14:textId="227154BD" w:rsidR="00BC2F57" w:rsidRDefault="00BC2F57" w:rsidP="003A7414">
            <w:pPr>
              <w:snapToGrid w:val="0"/>
              <w:spacing w:before="60" w:after="60" w:line="240" w:lineRule="auto"/>
              <w:ind w:leftChars="0" w:left="0" w:right="0"/>
              <w:rPr>
                <w:ins w:id="1240" w:author="Sneha Kulkarni" w:date="2018-05-18T18:55:00Z"/>
                <w:rFonts w:cs="Calibri"/>
                <w:color w:val="000000"/>
                <w:sz w:val="20"/>
                <w:szCs w:val="20"/>
              </w:rPr>
            </w:pPr>
            <w:ins w:id="1241" w:author="Sneha Kulkarni" w:date="2018-05-18T18:55:00Z">
              <w:r w:rsidRPr="00AA06C8">
                <w:rPr>
                  <w:rFonts w:eastAsia="Helvetica" w:cs="Helvetica"/>
                  <w:bCs/>
                  <w:sz w:val="20"/>
                  <w:szCs w:val="20"/>
                </w:rPr>
                <w:t>(Multiple EPC execution)</w:t>
              </w:r>
            </w:ins>
          </w:p>
        </w:tc>
        <w:tc>
          <w:tcPr>
            <w:tcW w:w="743" w:type="pct"/>
            <w:gridSpan w:val="2"/>
            <w:tcBorders>
              <w:top w:val="nil"/>
              <w:left w:val="nil"/>
              <w:bottom w:val="single" w:sz="8" w:space="0" w:color="AD1828"/>
              <w:right w:val="single" w:sz="8" w:space="0" w:color="AD1828"/>
            </w:tcBorders>
            <w:shd w:val="clear" w:color="auto" w:fill="auto"/>
            <w:tcPrChange w:id="1242" w:author="Sneha Kulkarni" w:date="2018-05-18T18:55:00Z">
              <w:tcPr>
                <w:tcW w:w="743" w:type="pct"/>
                <w:gridSpan w:val="2"/>
                <w:tcBorders>
                  <w:top w:val="nil"/>
                  <w:left w:val="nil"/>
                  <w:bottom w:val="single" w:sz="8" w:space="0" w:color="AD1828"/>
                  <w:right w:val="single" w:sz="8" w:space="0" w:color="AD1828"/>
                </w:tcBorders>
                <w:shd w:val="clear" w:color="auto" w:fill="auto"/>
                <w:vAlign w:val="center"/>
              </w:tcPr>
            </w:tcPrChange>
          </w:tcPr>
          <w:p w14:paraId="0DC1F7C6" w14:textId="70CC9227" w:rsidR="00BC2F57" w:rsidRDefault="00BC2F57" w:rsidP="003A7414">
            <w:pPr>
              <w:snapToGrid w:val="0"/>
              <w:spacing w:before="60" w:after="60" w:line="240" w:lineRule="auto"/>
              <w:ind w:leftChars="0" w:left="0" w:right="0"/>
              <w:rPr>
                <w:ins w:id="1243" w:author="Sneha Kulkarni" w:date="2018-05-18T18:55:00Z"/>
                <w:rFonts w:cs="Calibri"/>
                <w:color w:val="000000"/>
                <w:sz w:val="20"/>
                <w:szCs w:val="20"/>
              </w:rPr>
            </w:pPr>
            <w:ins w:id="1244" w:author="Sneha Kulkarni" w:date="2018-05-18T18:55:00Z">
              <w:r w:rsidRPr="00AA06C8">
                <w:rPr>
                  <w:rFonts w:eastAsia="Helvetica" w:cs="Helvetica"/>
                  <w:bCs/>
                  <w:sz w:val="20"/>
                  <w:szCs w:val="20"/>
                </w:rPr>
                <w:t>Formosa Plastics Corporation</w:t>
              </w:r>
            </w:ins>
          </w:p>
        </w:tc>
        <w:tc>
          <w:tcPr>
            <w:tcW w:w="644" w:type="pct"/>
            <w:tcBorders>
              <w:top w:val="nil"/>
              <w:left w:val="nil"/>
              <w:bottom w:val="single" w:sz="8" w:space="0" w:color="AD1828"/>
              <w:right w:val="single" w:sz="8" w:space="0" w:color="AD1828"/>
            </w:tcBorders>
            <w:shd w:val="clear" w:color="auto" w:fill="auto"/>
            <w:tcPrChange w:id="1245" w:author="Sneha Kulkarni" w:date="2018-05-18T18:55:00Z">
              <w:tcPr>
                <w:tcW w:w="644" w:type="pct"/>
                <w:gridSpan w:val="3"/>
                <w:tcBorders>
                  <w:top w:val="nil"/>
                  <w:left w:val="nil"/>
                  <w:bottom w:val="single" w:sz="8" w:space="0" w:color="AD1828"/>
                  <w:right w:val="single" w:sz="8" w:space="0" w:color="AD1828"/>
                </w:tcBorders>
                <w:shd w:val="clear" w:color="auto" w:fill="auto"/>
                <w:vAlign w:val="center"/>
              </w:tcPr>
            </w:tcPrChange>
          </w:tcPr>
          <w:p w14:paraId="654B1469" w14:textId="730FC48C" w:rsidR="00BC2F57" w:rsidRDefault="00BC2F57" w:rsidP="003A7414">
            <w:pPr>
              <w:snapToGrid w:val="0"/>
              <w:spacing w:before="60" w:after="60" w:line="240" w:lineRule="auto"/>
              <w:ind w:leftChars="0" w:left="0" w:right="0"/>
              <w:rPr>
                <w:ins w:id="1246" w:author="Sneha Kulkarni" w:date="2018-05-18T18:55:00Z"/>
                <w:rFonts w:cs="Calibri"/>
                <w:color w:val="000000"/>
                <w:sz w:val="20"/>
                <w:szCs w:val="20"/>
              </w:rPr>
            </w:pPr>
            <w:ins w:id="1247" w:author="Sneha Kulkarni" w:date="2018-05-18T18:55:00Z">
              <w:r w:rsidRPr="00AA06C8">
                <w:rPr>
                  <w:rFonts w:eastAsia="Helvetica" w:cs="Helvetica"/>
                  <w:bCs/>
                  <w:sz w:val="20"/>
                  <w:szCs w:val="20"/>
                </w:rPr>
                <w:t>USA</w:t>
              </w:r>
            </w:ins>
          </w:p>
        </w:tc>
        <w:tc>
          <w:tcPr>
            <w:tcW w:w="1485" w:type="pct"/>
            <w:gridSpan w:val="2"/>
            <w:tcBorders>
              <w:top w:val="nil"/>
              <w:left w:val="nil"/>
              <w:bottom w:val="single" w:sz="8" w:space="0" w:color="AD1828"/>
              <w:right w:val="single" w:sz="8" w:space="0" w:color="AD1828"/>
            </w:tcBorders>
            <w:shd w:val="clear" w:color="auto" w:fill="auto"/>
            <w:tcPrChange w:id="1248" w:author="Sneha Kulkarni" w:date="2018-05-18T18:55:00Z">
              <w:tcPr>
                <w:tcW w:w="1485" w:type="pct"/>
                <w:gridSpan w:val="3"/>
                <w:tcBorders>
                  <w:top w:val="nil"/>
                  <w:left w:val="nil"/>
                  <w:bottom w:val="single" w:sz="8" w:space="0" w:color="AD1828"/>
                  <w:right w:val="single" w:sz="8" w:space="0" w:color="AD1828"/>
                </w:tcBorders>
                <w:shd w:val="clear" w:color="auto" w:fill="auto"/>
                <w:vAlign w:val="center"/>
              </w:tcPr>
            </w:tcPrChange>
          </w:tcPr>
          <w:p w14:paraId="0C5AE3CD" w14:textId="3EF41BBB" w:rsidR="00BC2F57" w:rsidRDefault="00BC2F57" w:rsidP="003A7414">
            <w:pPr>
              <w:snapToGrid w:val="0"/>
              <w:spacing w:before="60" w:after="60" w:line="240" w:lineRule="auto"/>
              <w:ind w:leftChars="0" w:left="0" w:right="0"/>
              <w:rPr>
                <w:ins w:id="1249" w:author="Sneha Kulkarni" w:date="2018-05-18T18:55:00Z"/>
                <w:rFonts w:cs="Calibri"/>
                <w:color w:val="000000"/>
                <w:sz w:val="20"/>
                <w:szCs w:val="20"/>
              </w:rPr>
            </w:pPr>
            <w:ins w:id="1250" w:author="Sneha Kulkarni" w:date="2018-05-18T18:55:00Z">
              <w:r w:rsidRPr="00485B0A">
                <w:rPr>
                  <w:rFonts w:eastAsia="Helvetica" w:cs="Helvetica"/>
                  <w:bCs/>
                  <w:sz w:val="20"/>
                  <w:szCs w:val="20"/>
                </w:rPr>
                <w:t>HAZOP, SIL Classification</w:t>
              </w:r>
              <w:r w:rsidRPr="00485B0A">
                <w:rPr>
                  <w:rFonts w:eastAsia="Times New Roman" w:cs="Helvetica"/>
                  <w:bCs/>
                  <w:sz w:val="20"/>
                  <w:szCs w:val="20"/>
                  <w:lang w:eastAsia="zh-HK"/>
                </w:rPr>
                <w:t xml:space="preserve"> (LOPA)</w:t>
              </w:r>
              <w:r w:rsidRPr="00485B0A">
                <w:rPr>
                  <w:rFonts w:eastAsia="Helvetica" w:cs="Helvetica"/>
                  <w:bCs/>
                  <w:sz w:val="20"/>
                  <w:szCs w:val="20"/>
                </w:rPr>
                <w:t xml:space="preserve"> and SIL Verification</w:t>
              </w:r>
            </w:ins>
          </w:p>
        </w:tc>
      </w:tr>
      <w:tr w:rsidR="00BC2F57" w:rsidRPr="00BB3910" w14:paraId="6086F6BF"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51A01C45"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Butanol &amp; Syngas Project</w:t>
            </w:r>
          </w:p>
        </w:tc>
        <w:tc>
          <w:tcPr>
            <w:tcW w:w="940" w:type="pct"/>
            <w:tcBorders>
              <w:top w:val="nil"/>
              <w:left w:val="nil"/>
              <w:bottom w:val="single" w:sz="8" w:space="0" w:color="AD1828"/>
              <w:right w:val="single" w:sz="8" w:space="0" w:color="AD1828"/>
            </w:tcBorders>
            <w:shd w:val="clear" w:color="auto" w:fill="auto"/>
            <w:vAlign w:val="center"/>
          </w:tcPr>
          <w:p w14:paraId="06696C45" w14:textId="77777777" w:rsidR="00BC2F57" w:rsidRDefault="00BC2F57" w:rsidP="003A7414">
            <w:pPr>
              <w:snapToGrid w:val="0"/>
              <w:spacing w:before="60" w:after="60" w:line="240" w:lineRule="auto"/>
              <w:ind w:leftChars="0" w:left="0" w:right="0"/>
              <w:rPr>
                <w:rFonts w:cs="Calibri"/>
                <w:color w:val="000000"/>
                <w:sz w:val="20"/>
                <w:szCs w:val="20"/>
              </w:rPr>
            </w:pPr>
            <w:proofErr w:type="spellStart"/>
            <w:r>
              <w:rPr>
                <w:rFonts w:cs="Calibri"/>
                <w:color w:val="000000"/>
                <w:sz w:val="20"/>
                <w:szCs w:val="20"/>
              </w:rPr>
              <w:t>Daelim</w:t>
            </w:r>
            <w:proofErr w:type="spellEnd"/>
            <w:r>
              <w:rPr>
                <w:rFonts w:cs="Calibri"/>
                <w:color w:val="000000"/>
                <w:sz w:val="20"/>
                <w:szCs w:val="20"/>
              </w:rPr>
              <w:t xml:space="preserve"> Industrial Co., Ltd.</w:t>
            </w:r>
          </w:p>
        </w:tc>
        <w:tc>
          <w:tcPr>
            <w:tcW w:w="743" w:type="pct"/>
            <w:gridSpan w:val="2"/>
            <w:tcBorders>
              <w:top w:val="nil"/>
              <w:left w:val="nil"/>
              <w:bottom w:val="single" w:sz="8" w:space="0" w:color="AD1828"/>
              <w:right w:val="single" w:sz="8" w:space="0" w:color="AD1828"/>
            </w:tcBorders>
            <w:shd w:val="clear" w:color="auto" w:fill="auto"/>
            <w:vAlign w:val="center"/>
          </w:tcPr>
          <w:p w14:paraId="156B4772"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Butanol Company</w:t>
            </w:r>
          </w:p>
        </w:tc>
        <w:tc>
          <w:tcPr>
            <w:tcW w:w="644" w:type="pct"/>
            <w:tcBorders>
              <w:top w:val="nil"/>
              <w:left w:val="nil"/>
              <w:bottom w:val="single" w:sz="8" w:space="0" w:color="AD1828"/>
              <w:right w:val="single" w:sz="8" w:space="0" w:color="AD1828"/>
            </w:tcBorders>
            <w:shd w:val="clear" w:color="auto" w:fill="auto"/>
            <w:vAlign w:val="center"/>
          </w:tcPr>
          <w:p w14:paraId="4FA0929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Saudi Arabia</w:t>
            </w:r>
          </w:p>
        </w:tc>
        <w:tc>
          <w:tcPr>
            <w:tcW w:w="1485" w:type="pct"/>
            <w:gridSpan w:val="2"/>
            <w:tcBorders>
              <w:top w:val="nil"/>
              <w:left w:val="nil"/>
              <w:bottom w:val="single" w:sz="8" w:space="0" w:color="AD1828"/>
              <w:right w:val="single" w:sz="8" w:space="0" w:color="AD1828"/>
            </w:tcBorders>
            <w:shd w:val="clear" w:color="auto" w:fill="auto"/>
            <w:vAlign w:val="center"/>
          </w:tcPr>
          <w:p w14:paraId="5E2585B2"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w:t>
            </w:r>
          </w:p>
        </w:tc>
      </w:tr>
      <w:tr w:rsidR="00BC2F57" w:rsidRPr="00BB3910" w14:paraId="66E8E440"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34B4EB9B"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SMC Methanol Plant Project</w:t>
            </w:r>
          </w:p>
        </w:tc>
        <w:tc>
          <w:tcPr>
            <w:tcW w:w="940" w:type="pct"/>
            <w:tcBorders>
              <w:top w:val="nil"/>
              <w:left w:val="nil"/>
              <w:bottom w:val="single" w:sz="8" w:space="0" w:color="AD1828"/>
              <w:right w:val="single" w:sz="8" w:space="0" w:color="AD1828"/>
            </w:tcBorders>
            <w:shd w:val="clear" w:color="auto" w:fill="auto"/>
            <w:vAlign w:val="center"/>
          </w:tcPr>
          <w:p w14:paraId="1BBF7A91"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Salah Methanol Company (SMC)</w:t>
            </w:r>
          </w:p>
        </w:tc>
        <w:tc>
          <w:tcPr>
            <w:tcW w:w="743" w:type="pct"/>
            <w:gridSpan w:val="2"/>
            <w:tcBorders>
              <w:top w:val="nil"/>
              <w:left w:val="nil"/>
              <w:bottom w:val="single" w:sz="8" w:space="0" w:color="AD1828"/>
              <w:right w:val="single" w:sz="8" w:space="0" w:color="AD1828"/>
            </w:tcBorders>
            <w:shd w:val="clear" w:color="auto" w:fill="auto"/>
            <w:vAlign w:val="center"/>
          </w:tcPr>
          <w:p w14:paraId="1BCDDDAD"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Salah Methanol Company (SMC)</w:t>
            </w:r>
          </w:p>
        </w:tc>
        <w:tc>
          <w:tcPr>
            <w:tcW w:w="644" w:type="pct"/>
            <w:tcBorders>
              <w:top w:val="nil"/>
              <w:left w:val="nil"/>
              <w:bottom w:val="single" w:sz="8" w:space="0" w:color="AD1828"/>
              <w:right w:val="single" w:sz="8" w:space="0" w:color="AD1828"/>
            </w:tcBorders>
            <w:shd w:val="clear" w:color="auto" w:fill="auto"/>
            <w:vAlign w:val="center"/>
          </w:tcPr>
          <w:p w14:paraId="43BDF6E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Oman</w:t>
            </w:r>
          </w:p>
        </w:tc>
        <w:tc>
          <w:tcPr>
            <w:tcW w:w="1485" w:type="pct"/>
            <w:gridSpan w:val="2"/>
            <w:tcBorders>
              <w:top w:val="nil"/>
              <w:left w:val="nil"/>
              <w:bottom w:val="single" w:sz="8" w:space="0" w:color="AD1828"/>
              <w:right w:val="single" w:sz="8" w:space="0" w:color="AD1828"/>
            </w:tcBorders>
            <w:shd w:val="clear" w:color="auto" w:fill="auto"/>
            <w:vAlign w:val="center"/>
          </w:tcPr>
          <w:p w14:paraId="69B52F6A"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LOPA</w:t>
            </w:r>
          </w:p>
        </w:tc>
      </w:tr>
      <w:tr w:rsidR="00BC2F57" w:rsidRPr="00BB3910" w14:paraId="29E2031B"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0F8956ED"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lastRenderedPageBreak/>
              <w:t xml:space="preserve">Performance Product Unit - </w:t>
            </w:r>
            <w:proofErr w:type="spellStart"/>
            <w:r>
              <w:rPr>
                <w:rFonts w:cs="Calibri"/>
                <w:color w:val="000000"/>
                <w:sz w:val="20"/>
                <w:szCs w:val="20"/>
              </w:rPr>
              <w:t>Ankleshwar</w:t>
            </w:r>
            <w:proofErr w:type="spellEnd"/>
          </w:p>
        </w:tc>
        <w:tc>
          <w:tcPr>
            <w:tcW w:w="940" w:type="pct"/>
            <w:tcBorders>
              <w:top w:val="nil"/>
              <w:left w:val="nil"/>
              <w:bottom w:val="single" w:sz="8" w:space="0" w:color="AD1828"/>
              <w:right w:val="single" w:sz="8" w:space="0" w:color="AD1828"/>
            </w:tcBorders>
            <w:shd w:val="clear" w:color="auto" w:fill="auto"/>
            <w:vAlign w:val="center"/>
          </w:tcPr>
          <w:p w14:paraId="22D87640"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Huntsman Advance Materials (Hong Kong) Limited</w:t>
            </w:r>
          </w:p>
        </w:tc>
        <w:tc>
          <w:tcPr>
            <w:tcW w:w="743" w:type="pct"/>
            <w:gridSpan w:val="2"/>
            <w:tcBorders>
              <w:top w:val="nil"/>
              <w:left w:val="nil"/>
              <w:bottom w:val="single" w:sz="8" w:space="0" w:color="AD1828"/>
              <w:right w:val="single" w:sz="8" w:space="0" w:color="AD1828"/>
            </w:tcBorders>
            <w:shd w:val="clear" w:color="auto" w:fill="auto"/>
            <w:vAlign w:val="center"/>
          </w:tcPr>
          <w:p w14:paraId="653D38E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Huntsman (International) India </w:t>
            </w:r>
            <w:proofErr w:type="spellStart"/>
            <w:r>
              <w:rPr>
                <w:rFonts w:cs="Calibri"/>
                <w:color w:val="000000"/>
                <w:sz w:val="20"/>
                <w:szCs w:val="20"/>
              </w:rPr>
              <w:t>Pvt.</w:t>
            </w:r>
            <w:proofErr w:type="spellEnd"/>
            <w:r>
              <w:rPr>
                <w:rFonts w:cs="Calibri"/>
                <w:color w:val="000000"/>
                <w:sz w:val="20"/>
                <w:szCs w:val="20"/>
              </w:rPr>
              <w:t xml:space="preserve"> Ltd.</w:t>
            </w:r>
          </w:p>
        </w:tc>
        <w:tc>
          <w:tcPr>
            <w:tcW w:w="644" w:type="pct"/>
            <w:tcBorders>
              <w:top w:val="nil"/>
              <w:left w:val="nil"/>
              <w:bottom w:val="single" w:sz="8" w:space="0" w:color="AD1828"/>
              <w:right w:val="single" w:sz="8" w:space="0" w:color="AD1828"/>
            </w:tcBorders>
            <w:shd w:val="clear" w:color="auto" w:fill="auto"/>
            <w:vAlign w:val="center"/>
          </w:tcPr>
          <w:p w14:paraId="78BD1D4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w:t>
            </w:r>
          </w:p>
        </w:tc>
        <w:tc>
          <w:tcPr>
            <w:tcW w:w="1485" w:type="pct"/>
            <w:gridSpan w:val="2"/>
            <w:tcBorders>
              <w:top w:val="nil"/>
              <w:left w:val="nil"/>
              <w:bottom w:val="single" w:sz="8" w:space="0" w:color="AD1828"/>
              <w:right w:val="single" w:sz="8" w:space="0" w:color="AD1828"/>
            </w:tcBorders>
            <w:shd w:val="clear" w:color="auto" w:fill="auto"/>
            <w:vAlign w:val="center"/>
          </w:tcPr>
          <w:p w14:paraId="0A1A314D"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HAZOP, SIL Classification (LOPA)</w:t>
            </w:r>
          </w:p>
        </w:tc>
      </w:tr>
      <w:tr w:rsidR="00BC2F57" w:rsidRPr="00BB3910" w:rsidDel="007E5796" w14:paraId="3BC0A1FE" w14:textId="7A91BC93" w:rsidTr="006C0C76">
        <w:trPr>
          <w:cantSplit/>
          <w:trHeight w:val="525"/>
          <w:del w:id="1251" w:author="Vincentius Mario PURNAMA" w:date="2020-08-25T22:03: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5E9DFC1F" w14:textId="520CBBEE" w:rsidR="00BC2F57" w:rsidDel="007E5796" w:rsidRDefault="00BC2F57" w:rsidP="003A7414">
            <w:pPr>
              <w:snapToGrid w:val="0"/>
              <w:spacing w:before="60" w:after="60" w:line="240" w:lineRule="auto"/>
              <w:ind w:leftChars="0" w:left="0" w:right="0"/>
              <w:rPr>
                <w:del w:id="1252" w:author="Vincentius Mario PURNAMA" w:date="2020-08-25T22:03:00Z"/>
                <w:rFonts w:cs="Calibri"/>
                <w:color w:val="000000"/>
                <w:sz w:val="20"/>
                <w:szCs w:val="20"/>
              </w:rPr>
            </w:pPr>
            <w:del w:id="1253" w:author="Vincentius Mario PURNAMA" w:date="2020-08-25T22:03:00Z">
              <w:r w:rsidDel="007E5796">
                <w:rPr>
                  <w:rFonts w:cs="Calibri"/>
                  <w:color w:val="000000"/>
                  <w:sz w:val="20"/>
                  <w:szCs w:val="20"/>
                </w:rPr>
                <w:delText>Mangalore PTA Plant Project</w:delText>
              </w:r>
            </w:del>
          </w:p>
        </w:tc>
        <w:tc>
          <w:tcPr>
            <w:tcW w:w="940" w:type="pct"/>
            <w:tcBorders>
              <w:top w:val="nil"/>
              <w:left w:val="nil"/>
              <w:bottom w:val="single" w:sz="8" w:space="0" w:color="AD1828"/>
              <w:right w:val="single" w:sz="8" w:space="0" w:color="AD1828"/>
            </w:tcBorders>
            <w:shd w:val="clear" w:color="auto" w:fill="auto"/>
            <w:vAlign w:val="center"/>
          </w:tcPr>
          <w:p w14:paraId="6DDE1EE1" w14:textId="4D926E6E" w:rsidR="00BC2F57" w:rsidDel="007E5796" w:rsidRDefault="00BC2F57" w:rsidP="003A7414">
            <w:pPr>
              <w:snapToGrid w:val="0"/>
              <w:spacing w:before="60" w:after="60" w:line="240" w:lineRule="auto"/>
              <w:ind w:leftChars="0" w:left="0" w:right="0"/>
              <w:rPr>
                <w:del w:id="1254" w:author="Vincentius Mario PURNAMA" w:date="2020-08-25T22:03:00Z"/>
                <w:rFonts w:cs="Calibri"/>
                <w:color w:val="000000"/>
                <w:sz w:val="20"/>
                <w:szCs w:val="20"/>
              </w:rPr>
            </w:pPr>
            <w:del w:id="1255" w:author="Vincentius Mario PURNAMA" w:date="2020-08-25T22:03:00Z">
              <w:r w:rsidDel="007E5796">
                <w:rPr>
                  <w:rFonts w:cs="Calibri"/>
                  <w:color w:val="000000"/>
                  <w:sz w:val="20"/>
                  <w:szCs w:val="20"/>
                </w:rPr>
                <w:delText>Technip India Ltd.</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7D5393F9" w14:textId="05A34B0E" w:rsidR="00BC2F57" w:rsidDel="007E5796" w:rsidRDefault="00BC2F57" w:rsidP="003A7414">
            <w:pPr>
              <w:snapToGrid w:val="0"/>
              <w:spacing w:before="60" w:after="60" w:line="240" w:lineRule="auto"/>
              <w:ind w:leftChars="0" w:left="0" w:right="0"/>
              <w:rPr>
                <w:del w:id="1256" w:author="Vincentius Mario PURNAMA" w:date="2020-08-25T22:03:00Z"/>
                <w:rFonts w:cs="Calibri"/>
                <w:color w:val="000000"/>
                <w:sz w:val="20"/>
                <w:szCs w:val="20"/>
              </w:rPr>
            </w:pPr>
            <w:del w:id="1257" w:author="Vincentius Mario PURNAMA" w:date="2020-08-25T22:03:00Z">
              <w:r w:rsidDel="007E5796">
                <w:rPr>
                  <w:rFonts w:cs="Calibri"/>
                  <w:color w:val="000000"/>
                  <w:sz w:val="20"/>
                  <w:szCs w:val="20"/>
                </w:rPr>
                <w:delText>JBF Petrochemicals</w:delText>
              </w:r>
            </w:del>
          </w:p>
        </w:tc>
        <w:tc>
          <w:tcPr>
            <w:tcW w:w="644" w:type="pct"/>
            <w:tcBorders>
              <w:top w:val="nil"/>
              <w:left w:val="nil"/>
              <w:bottom w:val="single" w:sz="8" w:space="0" w:color="AD1828"/>
              <w:right w:val="single" w:sz="8" w:space="0" w:color="AD1828"/>
            </w:tcBorders>
            <w:shd w:val="clear" w:color="auto" w:fill="auto"/>
            <w:vAlign w:val="center"/>
          </w:tcPr>
          <w:p w14:paraId="0A60A994" w14:textId="64830A70" w:rsidR="00BC2F57" w:rsidDel="007E5796" w:rsidRDefault="00BC2F57" w:rsidP="003A7414">
            <w:pPr>
              <w:snapToGrid w:val="0"/>
              <w:spacing w:before="60" w:after="60" w:line="240" w:lineRule="auto"/>
              <w:ind w:leftChars="0" w:left="0" w:right="0"/>
              <w:rPr>
                <w:del w:id="1258" w:author="Vincentius Mario PURNAMA" w:date="2020-08-25T22:03:00Z"/>
                <w:rFonts w:cs="Calibri"/>
                <w:color w:val="000000"/>
                <w:sz w:val="20"/>
                <w:szCs w:val="20"/>
              </w:rPr>
            </w:pPr>
            <w:del w:id="1259" w:author="Vincentius Mario PURNAMA" w:date="2020-08-25T22:03:00Z">
              <w:r w:rsidDel="007E5796">
                <w:rPr>
                  <w:rFonts w:cs="Calibri"/>
                  <w:color w:val="000000"/>
                  <w:sz w:val="20"/>
                  <w:szCs w:val="20"/>
                </w:rPr>
                <w:delText>India</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39563875" w14:textId="123446ED" w:rsidR="00BC2F57" w:rsidDel="007E5796" w:rsidRDefault="00BC2F57" w:rsidP="003A7414">
            <w:pPr>
              <w:snapToGrid w:val="0"/>
              <w:spacing w:before="60" w:after="60" w:line="240" w:lineRule="auto"/>
              <w:ind w:leftChars="0" w:left="0" w:right="0"/>
              <w:rPr>
                <w:del w:id="1260" w:author="Vincentius Mario PURNAMA" w:date="2020-08-25T22:03:00Z"/>
                <w:rFonts w:cs="Calibri"/>
                <w:color w:val="000000"/>
                <w:sz w:val="20"/>
                <w:szCs w:val="20"/>
              </w:rPr>
            </w:pPr>
            <w:del w:id="1261" w:author="Vincentius Mario PURNAMA" w:date="2020-08-25T22:03:00Z">
              <w:r w:rsidDel="007E5796">
                <w:rPr>
                  <w:rFonts w:cs="Calibri"/>
                  <w:color w:val="000000"/>
                  <w:sz w:val="20"/>
                  <w:szCs w:val="20"/>
                </w:rPr>
                <w:delText>HAZOP, SIL Classification</w:delText>
              </w:r>
            </w:del>
          </w:p>
        </w:tc>
      </w:tr>
      <w:tr w:rsidR="00BC2F57" w:rsidRPr="00BB3910" w:rsidDel="006C0C76" w14:paraId="476CC8A4" w14:textId="58F56099" w:rsidTr="006C0C76">
        <w:trPr>
          <w:cantSplit/>
          <w:trHeight w:val="525"/>
          <w:del w:id="1262"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68135DAB" w14:textId="41CF92EF" w:rsidR="00BC2F57" w:rsidDel="006C0C76" w:rsidRDefault="00BC2F57" w:rsidP="003A7414">
            <w:pPr>
              <w:snapToGrid w:val="0"/>
              <w:spacing w:before="60" w:after="60" w:line="240" w:lineRule="auto"/>
              <w:ind w:leftChars="0" w:left="0" w:right="0"/>
              <w:rPr>
                <w:del w:id="1263" w:author="Sneha Kulkarni" w:date="2018-05-18T18:46:00Z"/>
                <w:rFonts w:cs="Calibri"/>
                <w:color w:val="000000"/>
                <w:sz w:val="20"/>
                <w:szCs w:val="20"/>
                <w:lang w:val="en-US"/>
              </w:rPr>
            </w:pPr>
            <w:del w:id="1264" w:author="Sneha Kulkarni" w:date="2018-05-18T18:46:00Z">
              <w:r w:rsidDel="006C0C76">
                <w:rPr>
                  <w:rFonts w:cs="Calibri"/>
                  <w:color w:val="000000"/>
                  <w:sz w:val="20"/>
                  <w:szCs w:val="20"/>
                </w:rPr>
                <w:delText>BAP Project Ammonia Plant</w:delText>
              </w:r>
            </w:del>
          </w:p>
        </w:tc>
        <w:tc>
          <w:tcPr>
            <w:tcW w:w="940" w:type="pct"/>
            <w:tcBorders>
              <w:top w:val="nil"/>
              <w:left w:val="nil"/>
              <w:bottom w:val="single" w:sz="8" w:space="0" w:color="AD1828"/>
              <w:right w:val="single" w:sz="8" w:space="0" w:color="AD1828"/>
            </w:tcBorders>
            <w:shd w:val="clear" w:color="auto" w:fill="auto"/>
            <w:vAlign w:val="center"/>
          </w:tcPr>
          <w:p w14:paraId="49FD6580" w14:textId="5344BC9B" w:rsidR="00BC2F57" w:rsidDel="006C0C76" w:rsidRDefault="00BC2F57" w:rsidP="003A7414">
            <w:pPr>
              <w:snapToGrid w:val="0"/>
              <w:spacing w:before="60" w:after="60" w:line="240" w:lineRule="auto"/>
              <w:ind w:leftChars="0" w:left="0" w:right="0"/>
              <w:rPr>
                <w:del w:id="1265" w:author="Sneha Kulkarni" w:date="2018-05-18T18:46:00Z"/>
                <w:rFonts w:cs="Calibri"/>
                <w:color w:val="000000"/>
                <w:sz w:val="20"/>
                <w:szCs w:val="20"/>
              </w:rPr>
            </w:pPr>
            <w:del w:id="1266" w:author="Sneha Kulkarni" w:date="2018-05-18T18:46:00Z">
              <w:r w:rsidDel="006C0C76">
                <w:rPr>
                  <w:rFonts w:cs="Calibri"/>
                  <w:color w:val="000000"/>
                  <w:sz w:val="20"/>
                  <w:szCs w:val="20"/>
                </w:rPr>
                <w:delText>Toyo Engineering Corporation (TEC)</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192BCD6C" w14:textId="0F0461B9" w:rsidR="00BC2F57" w:rsidDel="006C0C76" w:rsidRDefault="00BC2F57" w:rsidP="003A7414">
            <w:pPr>
              <w:snapToGrid w:val="0"/>
              <w:spacing w:before="60" w:after="60" w:line="240" w:lineRule="auto"/>
              <w:ind w:leftChars="0" w:left="0" w:right="0"/>
              <w:rPr>
                <w:del w:id="1267" w:author="Sneha Kulkarni" w:date="2018-05-18T18:46:00Z"/>
                <w:rFonts w:cs="Calibri"/>
                <w:color w:val="000000"/>
                <w:sz w:val="20"/>
                <w:szCs w:val="20"/>
              </w:rPr>
            </w:pPr>
            <w:del w:id="1268" w:author="Sneha Kulkarni" w:date="2018-05-18T18:46:00Z">
              <w:r w:rsidDel="006C0C76">
                <w:rPr>
                  <w:rFonts w:cs="Calibri"/>
                  <w:color w:val="000000"/>
                  <w:sz w:val="20"/>
                  <w:szCs w:val="20"/>
                </w:rPr>
                <w:delText>PT Panca Amara Utama</w:delText>
              </w:r>
            </w:del>
          </w:p>
        </w:tc>
        <w:tc>
          <w:tcPr>
            <w:tcW w:w="644" w:type="pct"/>
            <w:tcBorders>
              <w:top w:val="nil"/>
              <w:left w:val="nil"/>
              <w:bottom w:val="single" w:sz="8" w:space="0" w:color="AD1828"/>
              <w:right w:val="single" w:sz="8" w:space="0" w:color="AD1828"/>
            </w:tcBorders>
            <w:shd w:val="clear" w:color="auto" w:fill="auto"/>
            <w:vAlign w:val="center"/>
          </w:tcPr>
          <w:p w14:paraId="40746D9E" w14:textId="3625C0C3" w:rsidR="00BC2F57" w:rsidDel="006C0C76" w:rsidRDefault="00BC2F57" w:rsidP="003A7414">
            <w:pPr>
              <w:snapToGrid w:val="0"/>
              <w:spacing w:before="60" w:after="60" w:line="240" w:lineRule="auto"/>
              <w:ind w:leftChars="0" w:left="0" w:right="0"/>
              <w:rPr>
                <w:del w:id="1269" w:author="Sneha Kulkarni" w:date="2018-05-18T18:46:00Z"/>
                <w:rFonts w:cs="Calibri"/>
                <w:color w:val="000000"/>
                <w:sz w:val="20"/>
                <w:szCs w:val="20"/>
              </w:rPr>
            </w:pPr>
            <w:del w:id="1270" w:author="Sneha Kulkarni" w:date="2018-05-18T18:46:00Z">
              <w:r w:rsidDel="006C0C76">
                <w:rPr>
                  <w:rFonts w:cs="Calibri"/>
                  <w:color w:val="000000"/>
                  <w:sz w:val="20"/>
                  <w:szCs w:val="20"/>
                </w:rPr>
                <w:delText>Indonesia</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4D9E27E1" w14:textId="6160C869" w:rsidR="00BC2F57" w:rsidDel="006C0C76" w:rsidRDefault="00BC2F57" w:rsidP="003A7414">
            <w:pPr>
              <w:snapToGrid w:val="0"/>
              <w:spacing w:before="60" w:after="60" w:line="240" w:lineRule="auto"/>
              <w:ind w:leftChars="0" w:left="0" w:right="0"/>
              <w:rPr>
                <w:del w:id="1271" w:author="Sneha Kulkarni" w:date="2018-05-18T18:46:00Z"/>
                <w:rFonts w:cs="Calibri"/>
                <w:color w:val="000000"/>
                <w:sz w:val="20"/>
                <w:szCs w:val="20"/>
              </w:rPr>
            </w:pPr>
            <w:del w:id="1272" w:author="Sneha Kulkarni" w:date="2018-05-18T18:46:00Z">
              <w:r w:rsidDel="006C0C76">
                <w:rPr>
                  <w:rFonts w:cs="Calibri"/>
                  <w:color w:val="000000"/>
                  <w:sz w:val="20"/>
                  <w:szCs w:val="20"/>
                </w:rPr>
                <w:delText>HAZOP, HAZID, SIL Classification</w:delText>
              </w:r>
            </w:del>
          </w:p>
        </w:tc>
      </w:tr>
      <w:tr w:rsidR="00BC2F57" w:rsidRPr="00BB3910" w:rsidDel="006C0C76" w14:paraId="4F9A8B91" w14:textId="2B11B9F5" w:rsidTr="006C0C76">
        <w:trPr>
          <w:cantSplit/>
          <w:trHeight w:val="525"/>
          <w:del w:id="1273"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335A169E" w14:textId="5887C278" w:rsidR="00BC2F57" w:rsidDel="006C0C76" w:rsidRDefault="00BC2F57" w:rsidP="003A7414">
            <w:pPr>
              <w:snapToGrid w:val="0"/>
              <w:spacing w:before="60" w:after="60" w:line="240" w:lineRule="auto"/>
              <w:ind w:leftChars="0" w:left="0" w:right="0"/>
              <w:rPr>
                <w:del w:id="1274" w:author="Sneha Kulkarni" w:date="2018-05-18T18:46:00Z"/>
                <w:rFonts w:cs="Calibri"/>
                <w:color w:val="000000"/>
                <w:sz w:val="20"/>
                <w:szCs w:val="20"/>
              </w:rPr>
            </w:pPr>
            <w:del w:id="1275" w:author="Sneha Kulkarni" w:date="2018-05-18T18:46:00Z">
              <w:r w:rsidDel="006C0C76">
                <w:rPr>
                  <w:rFonts w:cs="Calibri"/>
                  <w:color w:val="000000"/>
                  <w:sz w:val="20"/>
                  <w:szCs w:val="20"/>
                </w:rPr>
                <w:delText>PUSRI -IIB- Ammonia and Urea Plant Project</w:delText>
              </w:r>
            </w:del>
          </w:p>
        </w:tc>
        <w:tc>
          <w:tcPr>
            <w:tcW w:w="940" w:type="pct"/>
            <w:tcBorders>
              <w:top w:val="nil"/>
              <w:left w:val="nil"/>
              <w:bottom w:val="single" w:sz="8" w:space="0" w:color="AD1828"/>
              <w:right w:val="single" w:sz="8" w:space="0" w:color="AD1828"/>
            </w:tcBorders>
            <w:shd w:val="clear" w:color="auto" w:fill="auto"/>
            <w:vAlign w:val="center"/>
          </w:tcPr>
          <w:p w14:paraId="2222797A" w14:textId="6B3C5D38" w:rsidR="00BC2F57" w:rsidDel="006C0C76" w:rsidRDefault="00BC2F57" w:rsidP="003A7414">
            <w:pPr>
              <w:snapToGrid w:val="0"/>
              <w:spacing w:before="60" w:after="60" w:line="240" w:lineRule="auto"/>
              <w:ind w:leftChars="0" w:left="0" w:right="0"/>
              <w:rPr>
                <w:del w:id="1276" w:author="Sneha Kulkarni" w:date="2018-05-18T18:46:00Z"/>
                <w:rFonts w:cs="Calibri"/>
                <w:color w:val="000000"/>
                <w:sz w:val="20"/>
                <w:szCs w:val="20"/>
              </w:rPr>
            </w:pPr>
            <w:del w:id="1277" w:author="Sneha Kulkarni" w:date="2018-05-18T18:46:00Z">
              <w:r w:rsidDel="006C0C76">
                <w:rPr>
                  <w:rFonts w:cs="Calibri"/>
                  <w:color w:val="000000"/>
                  <w:sz w:val="20"/>
                  <w:szCs w:val="20"/>
                </w:rPr>
                <w:delText>PT Rekayasa Industri/ Toyo Engineering Corporation</w:delText>
              </w:r>
              <w:r w:rsidDel="006C0C76">
                <w:rPr>
                  <w:rFonts w:cs="Calibri"/>
                  <w:color w:val="000000"/>
                  <w:sz w:val="20"/>
                  <w:szCs w:val="20"/>
                </w:rPr>
                <w:br/>
              </w:r>
              <w:r w:rsidDel="006C0C76">
                <w:rPr>
                  <w:rFonts w:cs="Calibri"/>
                  <w:color w:val="000000"/>
                  <w:sz w:val="20"/>
                  <w:szCs w:val="20"/>
                </w:rPr>
                <w:br/>
                <w:delText>(Multiple EPC execution)</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1F9AFB23" w14:textId="4040FA0F" w:rsidR="00BC2F57" w:rsidDel="006C0C76" w:rsidRDefault="00BC2F57" w:rsidP="003A7414">
            <w:pPr>
              <w:snapToGrid w:val="0"/>
              <w:spacing w:before="60" w:after="60" w:line="240" w:lineRule="auto"/>
              <w:ind w:leftChars="0" w:left="0" w:right="0"/>
              <w:rPr>
                <w:del w:id="1278" w:author="Sneha Kulkarni" w:date="2018-05-18T18:46:00Z"/>
                <w:rFonts w:cs="Calibri"/>
                <w:color w:val="000000"/>
                <w:sz w:val="20"/>
                <w:szCs w:val="20"/>
              </w:rPr>
            </w:pPr>
            <w:del w:id="1279" w:author="Sneha Kulkarni" w:date="2018-05-18T18:46:00Z">
              <w:r w:rsidDel="006C0C76">
                <w:rPr>
                  <w:rFonts w:cs="Calibri"/>
                  <w:color w:val="000000"/>
                  <w:sz w:val="20"/>
                  <w:szCs w:val="20"/>
                </w:rPr>
                <w:delText>PT. PUPUK Sriwidjaja Palembang</w:delText>
              </w:r>
            </w:del>
          </w:p>
        </w:tc>
        <w:tc>
          <w:tcPr>
            <w:tcW w:w="644" w:type="pct"/>
            <w:tcBorders>
              <w:top w:val="nil"/>
              <w:left w:val="nil"/>
              <w:bottom w:val="single" w:sz="8" w:space="0" w:color="AD1828"/>
              <w:right w:val="single" w:sz="8" w:space="0" w:color="AD1828"/>
            </w:tcBorders>
            <w:shd w:val="clear" w:color="auto" w:fill="auto"/>
            <w:vAlign w:val="center"/>
          </w:tcPr>
          <w:p w14:paraId="17A141F0" w14:textId="17C5E5D2" w:rsidR="00BC2F57" w:rsidDel="006C0C76" w:rsidRDefault="00BC2F57" w:rsidP="003A7414">
            <w:pPr>
              <w:snapToGrid w:val="0"/>
              <w:spacing w:before="60" w:after="60" w:line="240" w:lineRule="auto"/>
              <w:ind w:leftChars="0" w:left="0" w:right="0"/>
              <w:rPr>
                <w:del w:id="1280" w:author="Sneha Kulkarni" w:date="2018-05-18T18:46:00Z"/>
                <w:rFonts w:cs="Calibri"/>
                <w:color w:val="000000"/>
                <w:sz w:val="20"/>
                <w:szCs w:val="20"/>
              </w:rPr>
            </w:pPr>
            <w:del w:id="1281" w:author="Sneha Kulkarni" w:date="2018-05-18T18:46:00Z">
              <w:r w:rsidDel="006C0C76">
                <w:rPr>
                  <w:rFonts w:cs="Calibri"/>
                  <w:color w:val="000000"/>
                  <w:sz w:val="20"/>
                  <w:szCs w:val="20"/>
                </w:rPr>
                <w:delText>Indonesia</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206B4DF6" w14:textId="1E0E70FF" w:rsidR="00BC2F57" w:rsidDel="006C0C76" w:rsidRDefault="00BC2F57" w:rsidP="003A7414">
            <w:pPr>
              <w:snapToGrid w:val="0"/>
              <w:spacing w:before="60" w:after="60" w:line="240" w:lineRule="auto"/>
              <w:ind w:leftChars="0" w:left="0" w:right="0"/>
              <w:rPr>
                <w:del w:id="1282" w:author="Sneha Kulkarni" w:date="2018-05-18T18:46:00Z"/>
                <w:rFonts w:cs="Calibri"/>
                <w:color w:val="000000"/>
                <w:sz w:val="20"/>
                <w:szCs w:val="20"/>
              </w:rPr>
            </w:pPr>
            <w:del w:id="1283" w:author="Sneha Kulkarni" w:date="2018-05-18T18:46:00Z">
              <w:r w:rsidDel="006C0C76">
                <w:rPr>
                  <w:rFonts w:cs="Calibri"/>
                  <w:color w:val="000000"/>
                  <w:sz w:val="20"/>
                  <w:szCs w:val="20"/>
                </w:rPr>
                <w:delText>HAZOP, SIL Classification (LOPA)</w:delText>
              </w:r>
            </w:del>
          </w:p>
        </w:tc>
      </w:tr>
      <w:tr w:rsidR="00BC2F57" w:rsidRPr="00BB3910" w:rsidDel="006C0C76" w14:paraId="4DFF41E4" w14:textId="3046A6B9" w:rsidTr="006C0C76">
        <w:trPr>
          <w:cantSplit/>
          <w:trHeight w:val="525"/>
          <w:del w:id="1284"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76E9122A" w14:textId="6217C53E" w:rsidR="00BC2F57" w:rsidDel="006C0C76" w:rsidRDefault="00BC2F57" w:rsidP="003A7414">
            <w:pPr>
              <w:snapToGrid w:val="0"/>
              <w:spacing w:before="60" w:after="60" w:line="240" w:lineRule="auto"/>
              <w:ind w:leftChars="0" w:left="0" w:right="0"/>
              <w:rPr>
                <w:del w:id="1285" w:author="Sneha Kulkarni" w:date="2018-05-18T18:46:00Z"/>
                <w:rFonts w:cs="Calibri"/>
                <w:color w:val="000000"/>
                <w:sz w:val="20"/>
                <w:szCs w:val="20"/>
              </w:rPr>
            </w:pPr>
            <w:del w:id="1286" w:author="Sneha Kulkarni" w:date="2018-05-18T18:46:00Z">
              <w:r w:rsidDel="006C0C76">
                <w:rPr>
                  <w:rFonts w:cs="Calibri"/>
                  <w:color w:val="000000"/>
                  <w:sz w:val="20"/>
                  <w:szCs w:val="20"/>
                </w:rPr>
                <w:delText>Umm Wu'al Phosphate Project</w:delText>
              </w:r>
            </w:del>
          </w:p>
        </w:tc>
        <w:tc>
          <w:tcPr>
            <w:tcW w:w="940" w:type="pct"/>
            <w:tcBorders>
              <w:top w:val="nil"/>
              <w:left w:val="nil"/>
              <w:bottom w:val="single" w:sz="8" w:space="0" w:color="AD1828"/>
              <w:right w:val="single" w:sz="8" w:space="0" w:color="AD1828"/>
            </w:tcBorders>
            <w:shd w:val="clear" w:color="auto" w:fill="auto"/>
            <w:vAlign w:val="center"/>
          </w:tcPr>
          <w:p w14:paraId="666AC2F3" w14:textId="44F6C22D" w:rsidR="00BC2F57" w:rsidDel="006C0C76" w:rsidRDefault="00BC2F57" w:rsidP="003A7414">
            <w:pPr>
              <w:snapToGrid w:val="0"/>
              <w:spacing w:before="60" w:after="60" w:line="240" w:lineRule="auto"/>
              <w:ind w:leftChars="0" w:left="0" w:right="0"/>
              <w:rPr>
                <w:del w:id="1287" w:author="Sneha Kulkarni" w:date="2018-05-18T18:46:00Z"/>
                <w:rFonts w:cs="Calibri"/>
                <w:color w:val="000000"/>
                <w:sz w:val="20"/>
                <w:szCs w:val="20"/>
              </w:rPr>
            </w:pPr>
            <w:del w:id="1288" w:author="Sneha Kulkarni" w:date="2018-05-18T18:46:00Z">
              <w:r w:rsidDel="006C0C76">
                <w:rPr>
                  <w:rFonts w:cs="Calibri"/>
                  <w:color w:val="000000"/>
                  <w:sz w:val="20"/>
                  <w:szCs w:val="20"/>
                </w:rPr>
                <w:delText>Daelim Industrial Co., Ltd.</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28C5E17C" w14:textId="49840C58" w:rsidR="00BC2F57" w:rsidDel="006C0C76" w:rsidRDefault="00BC2F57" w:rsidP="003A7414">
            <w:pPr>
              <w:snapToGrid w:val="0"/>
              <w:spacing w:before="60" w:after="60" w:line="240" w:lineRule="auto"/>
              <w:ind w:leftChars="0" w:left="0" w:right="0"/>
              <w:rPr>
                <w:del w:id="1289" w:author="Sneha Kulkarni" w:date="2018-05-18T18:46:00Z"/>
                <w:rFonts w:cs="Calibri"/>
                <w:color w:val="000000"/>
                <w:sz w:val="20"/>
                <w:szCs w:val="20"/>
              </w:rPr>
            </w:pPr>
            <w:del w:id="1290" w:author="Sneha Kulkarni" w:date="2018-05-18T18:46:00Z">
              <w:r w:rsidDel="006C0C76">
                <w:rPr>
                  <w:rFonts w:cs="Calibri"/>
                  <w:color w:val="000000"/>
                  <w:sz w:val="20"/>
                  <w:szCs w:val="20"/>
                </w:rPr>
                <w:delText>Ras Al-Khair, Kingdom of Saudi Arabia</w:delText>
              </w:r>
            </w:del>
          </w:p>
        </w:tc>
        <w:tc>
          <w:tcPr>
            <w:tcW w:w="644" w:type="pct"/>
            <w:tcBorders>
              <w:top w:val="nil"/>
              <w:left w:val="nil"/>
              <w:bottom w:val="single" w:sz="8" w:space="0" w:color="AD1828"/>
              <w:right w:val="single" w:sz="8" w:space="0" w:color="AD1828"/>
            </w:tcBorders>
            <w:shd w:val="clear" w:color="auto" w:fill="auto"/>
            <w:vAlign w:val="center"/>
          </w:tcPr>
          <w:p w14:paraId="4A681987" w14:textId="69DA5732" w:rsidR="00BC2F57" w:rsidDel="006C0C76" w:rsidRDefault="00BC2F57" w:rsidP="003A7414">
            <w:pPr>
              <w:snapToGrid w:val="0"/>
              <w:spacing w:before="60" w:after="60" w:line="240" w:lineRule="auto"/>
              <w:ind w:leftChars="0" w:left="0" w:right="0"/>
              <w:rPr>
                <w:del w:id="1291" w:author="Sneha Kulkarni" w:date="2018-05-18T18:46:00Z"/>
                <w:rFonts w:cs="Calibri"/>
                <w:color w:val="000000"/>
                <w:sz w:val="20"/>
                <w:szCs w:val="20"/>
              </w:rPr>
            </w:pPr>
            <w:del w:id="1292" w:author="Sneha Kulkarni" w:date="2018-05-18T18:46:00Z">
              <w:r w:rsidDel="006C0C76">
                <w:rPr>
                  <w:rFonts w:cs="Calibri"/>
                  <w:color w:val="000000"/>
                  <w:sz w:val="20"/>
                  <w:szCs w:val="20"/>
                </w:rPr>
                <w:delText>Saudi Arabia</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16A834D3" w14:textId="78500116" w:rsidR="00BC2F57" w:rsidDel="006C0C76" w:rsidRDefault="00BC2F57" w:rsidP="003A7414">
            <w:pPr>
              <w:snapToGrid w:val="0"/>
              <w:spacing w:before="60" w:after="60" w:line="240" w:lineRule="auto"/>
              <w:ind w:leftChars="0" w:left="0" w:right="0"/>
              <w:rPr>
                <w:del w:id="1293" w:author="Sneha Kulkarni" w:date="2018-05-18T18:46:00Z"/>
                <w:rFonts w:cs="Calibri"/>
                <w:color w:val="000000"/>
                <w:sz w:val="20"/>
                <w:szCs w:val="20"/>
              </w:rPr>
            </w:pPr>
            <w:del w:id="1294" w:author="Sneha Kulkarni" w:date="2018-05-18T18:46:00Z">
              <w:r w:rsidDel="006C0C76">
                <w:rPr>
                  <w:rFonts w:cs="Calibri"/>
                  <w:color w:val="000000"/>
                  <w:sz w:val="20"/>
                  <w:szCs w:val="20"/>
                </w:rPr>
                <w:delText>HAZOP, SIL Classification, HAZCON</w:delText>
              </w:r>
            </w:del>
          </w:p>
        </w:tc>
      </w:tr>
      <w:tr w:rsidR="00BC2F57" w:rsidRPr="00BB3910" w:rsidDel="006C0C76" w14:paraId="0C98F9CC" w14:textId="0216B25C" w:rsidTr="006C0C76">
        <w:trPr>
          <w:cantSplit/>
          <w:trHeight w:val="525"/>
          <w:del w:id="1295"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548FAD5B" w14:textId="2176D941" w:rsidR="00BC2F57" w:rsidDel="006C0C76" w:rsidRDefault="00BC2F57" w:rsidP="003A7414">
            <w:pPr>
              <w:snapToGrid w:val="0"/>
              <w:spacing w:before="60" w:after="60" w:line="240" w:lineRule="auto"/>
              <w:ind w:leftChars="0" w:left="0" w:right="0"/>
              <w:rPr>
                <w:del w:id="1296" w:author="Sneha Kulkarni" w:date="2018-05-18T18:46:00Z"/>
                <w:rFonts w:cs="Calibri"/>
                <w:color w:val="000000"/>
                <w:sz w:val="20"/>
                <w:szCs w:val="20"/>
              </w:rPr>
            </w:pPr>
            <w:del w:id="1297" w:author="Sneha Kulkarni" w:date="2018-05-18T18:46:00Z">
              <w:r w:rsidDel="006C0C76">
                <w:rPr>
                  <w:rFonts w:cs="Calibri"/>
                  <w:color w:val="000000"/>
                  <w:sz w:val="20"/>
                  <w:szCs w:val="20"/>
                </w:rPr>
                <w:delText>UFNV Ammonia Plant Project</w:delText>
              </w:r>
            </w:del>
          </w:p>
        </w:tc>
        <w:tc>
          <w:tcPr>
            <w:tcW w:w="940" w:type="pct"/>
            <w:tcBorders>
              <w:top w:val="nil"/>
              <w:left w:val="nil"/>
              <w:bottom w:val="single" w:sz="8" w:space="0" w:color="AD1828"/>
              <w:right w:val="single" w:sz="8" w:space="0" w:color="AD1828"/>
            </w:tcBorders>
            <w:shd w:val="clear" w:color="auto" w:fill="auto"/>
            <w:vAlign w:val="center"/>
          </w:tcPr>
          <w:p w14:paraId="26FA5A9F" w14:textId="37AA16AB" w:rsidR="00BC2F57" w:rsidDel="006C0C76" w:rsidRDefault="00BC2F57" w:rsidP="003A7414">
            <w:pPr>
              <w:snapToGrid w:val="0"/>
              <w:spacing w:before="60" w:after="60" w:line="240" w:lineRule="auto"/>
              <w:ind w:leftChars="0" w:left="0" w:right="0"/>
              <w:rPr>
                <w:del w:id="1298" w:author="Sneha Kulkarni" w:date="2018-05-18T18:46:00Z"/>
                <w:rFonts w:cs="Calibri"/>
                <w:color w:val="000000"/>
                <w:sz w:val="20"/>
                <w:szCs w:val="20"/>
              </w:rPr>
            </w:pPr>
            <w:del w:id="1299" w:author="Sneha Kulkarni" w:date="2018-05-18T18:46:00Z">
              <w:r w:rsidDel="006C0C76">
                <w:rPr>
                  <w:rFonts w:cs="Calibri"/>
                  <w:color w:val="000000"/>
                  <w:sz w:val="20"/>
                  <w:szCs w:val="20"/>
                </w:rPr>
                <w:delText>Toyo Engineering Corporation (TEC)</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6D734214" w14:textId="13346BC0" w:rsidR="00BC2F57" w:rsidDel="006C0C76" w:rsidRDefault="00BC2F57" w:rsidP="003A7414">
            <w:pPr>
              <w:snapToGrid w:val="0"/>
              <w:spacing w:before="60" w:after="60" w:line="240" w:lineRule="auto"/>
              <w:ind w:leftChars="0" w:left="0" w:right="0"/>
              <w:rPr>
                <w:del w:id="1300" w:author="Sneha Kulkarni" w:date="2018-05-18T18:46:00Z"/>
                <w:rFonts w:cs="Calibri"/>
                <w:color w:val="000000"/>
                <w:sz w:val="20"/>
                <w:szCs w:val="20"/>
              </w:rPr>
            </w:pPr>
            <w:del w:id="1301" w:author="Sneha Kulkarni" w:date="2018-05-18T18:46:00Z">
              <w:r w:rsidDel="006C0C76">
                <w:rPr>
                  <w:rFonts w:cs="Calibri"/>
                  <w:color w:val="000000"/>
                  <w:sz w:val="20"/>
                  <w:szCs w:val="20"/>
                </w:rPr>
                <w:delText>Petrobras</w:delText>
              </w:r>
            </w:del>
          </w:p>
        </w:tc>
        <w:tc>
          <w:tcPr>
            <w:tcW w:w="644" w:type="pct"/>
            <w:tcBorders>
              <w:top w:val="nil"/>
              <w:left w:val="nil"/>
              <w:bottom w:val="single" w:sz="8" w:space="0" w:color="AD1828"/>
              <w:right w:val="single" w:sz="8" w:space="0" w:color="AD1828"/>
            </w:tcBorders>
            <w:shd w:val="clear" w:color="auto" w:fill="auto"/>
            <w:vAlign w:val="center"/>
          </w:tcPr>
          <w:p w14:paraId="79BADB91" w14:textId="5D165F1E" w:rsidR="00BC2F57" w:rsidDel="006C0C76" w:rsidRDefault="00BC2F57" w:rsidP="003A7414">
            <w:pPr>
              <w:snapToGrid w:val="0"/>
              <w:spacing w:before="60" w:after="60" w:line="240" w:lineRule="auto"/>
              <w:ind w:leftChars="0" w:left="0" w:right="0"/>
              <w:rPr>
                <w:del w:id="1302" w:author="Sneha Kulkarni" w:date="2018-05-18T18:46:00Z"/>
                <w:rFonts w:cs="Calibri"/>
                <w:color w:val="000000"/>
                <w:sz w:val="20"/>
                <w:szCs w:val="20"/>
              </w:rPr>
            </w:pPr>
            <w:del w:id="1303" w:author="Sneha Kulkarni" w:date="2018-05-18T18:46:00Z">
              <w:r w:rsidDel="006C0C76">
                <w:rPr>
                  <w:rFonts w:cs="Calibri"/>
                  <w:color w:val="000000"/>
                  <w:sz w:val="20"/>
                  <w:szCs w:val="20"/>
                </w:rPr>
                <w:delText>Brazil</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108655DF" w14:textId="3E4BEED8" w:rsidR="00BC2F57" w:rsidDel="006C0C76" w:rsidRDefault="00BC2F57" w:rsidP="003A7414">
            <w:pPr>
              <w:snapToGrid w:val="0"/>
              <w:spacing w:before="60" w:after="60" w:line="240" w:lineRule="auto"/>
              <w:ind w:leftChars="0" w:left="0" w:right="0"/>
              <w:rPr>
                <w:del w:id="1304" w:author="Sneha Kulkarni" w:date="2018-05-18T18:46:00Z"/>
                <w:rFonts w:cs="Calibri"/>
                <w:color w:val="000000"/>
                <w:sz w:val="20"/>
                <w:szCs w:val="20"/>
              </w:rPr>
            </w:pPr>
            <w:del w:id="1305" w:author="Sneha Kulkarni" w:date="2018-05-18T18:46:00Z">
              <w:r w:rsidDel="006C0C76">
                <w:rPr>
                  <w:rFonts w:cs="Calibri"/>
                  <w:color w:val="000000"/>
                  <w:sz w:val="20"/>
                  <w:szCs w:val="20"/>
                </w:rPr>
                <w:delText>HAZOP, SIL Classification (LOPA), SIL Verification, RAM</w:delText>
              </w:r>
            </w:del>
          </w:p>
        </w:tc>
      </w:tr>
      <w:tr w:rsidR="00BC2F57" w:rsidRPr="00BB3910" w:rsidDel="006C0C76" w14:paraId="05DABBD4" w14:textId="3B99F48D" w:rsidTr="006C0C76">
        <w:trPr>
          <w:cantSplit/>
          <w:trHeight w:val="525"/>
          <w:del w:id="1306"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63B3B9E9" w14:textId="3BC51763" w:rsidR="00BC2F57" w:rsidDel="006C0C76" w:rsidRDefault="00BC2F57" w:rsidP="003A7414">
            <w:pPr>
              <w:snapToGrid w:val="0"/>
              <w:spacing w:before="60" w:after="60" w:line="240" w:lineRule="auto"/>
              <w:ind w:leftChars="0" w:left="0" w:right="0"/>
              <w:rPr>
                <w:del w:id="1307" w:author="Sneha Kulkarni" w:date="2018-05-18T18:46:00Z"/>
                <w:rFonts w:cs="Calibri"/>
                <w:color w:val="000000"/>
                <w:sz w:val="20"/>
                <w:szCs w:val="20"/>
              </w:rPr>
            </w:pPr>
            <w:del w:id="1308" w:author="Sneha Kulkarni" w:date="2018-05-18T18:46:00Z">
              <w:r w:rsidDel="006C0C76">
                <w:rPr>
                  <w:rFonts w:cs="Calibri"/>
                  <w:color w:val="000000"/>
                  <w:sz w:val="20"/>
                  <w:szCs w:val="20"/>
                </w:rPr>
                <w:delText>UFNV Brazil OSBL Project - UFNV Ammonia Project Offsite and Utilities Section</w:delText>
              </w:r>
            </w:del>
          </w:p>
        </w:tc>
        <w:tc>
          <w:tcPr>
            <w:tcW w:w="940" w:type="pct"/>
            <w:tcBorders>
              <w:top w:val="nil"/>
              <w:left w:val="nil"/>
              <w:bottom w:val="single" w:sz="8" w:space="0" w:color="AD1828"/>
              <w:right w:val="single" w:sz="8" w:space="0" w:color="AD1828"/>
            </w:tcBorders>
            <w:shd w:val="clear" w:color="auto" w:fill="auto"/>
            <w:vAlign w:val="center"/>
          </w:tcPr>
          <w:p w14:paraId="00EFFF55" w14:textId="131F1201" w:rsidR="00BC2F57" w:rsidDel="006C0C76" w:rsidRDefault="00BC2F57" w:rsidP="003A7414">
            <w:pPr>
              <w:snapToGrid w:val="0"/>
              <w:spacing w:before="60" w:after="60" w:line="240" w:lineRule="auto"/>
              <w:ind w:leftChars="0" w:left="0" w:right="0"/>
              <w:rPr>
                <w:del w:id="1309" w:author="Sneha Kulkarni" w:date="2018-05-18T18:46:00Z"/>
                <w:rFonts w:cs="Calibri"/>
                <w:color w:val="000000"/>
                <w:sz w:val="20"/>
                <w:szCs w:val="20"/>
              </w:rPr>
            </w:pPr>
            <w:del w:id="1310" w:author="Sneha Kulkarni" w:date="2018-05-18T18:46:00Z">
              <w:r w:rsidDel="006C0C76">
                <w:rPr>
                  <w:rFonts w:cs="Calibri"/>
                  <w:color w:val="000000"/>
                  <w:sz w:val="20"/>
                  <w:szCs w:val="20"/>
                </w:rPr>
                <w:delText>Toyo Engineering Corporation (TEC)</w:delText>
              </w:r>
            </w:del>
          </w:p>
        </w:tc>
        <w:tc>
          <w:tcPr>
            <w:tcW w:w="743" w:type="pct"/>
            <w:gridSpan w:val="2"/>
            <w:tcBorders>
              <w:top w:val="nil"/>
              <w:left w:val="nil"/>
              <w:bottom w:val="single" w:sz="8" w:space="0" w:color="AD1828"/>
              <w:right w:val="single" w:sz="8" w:space="0" w:color="AD1828"/>
            </w:tcBorders>
            <w:shd w:val="clear" w:color="auto" w:fill="auto"/>
            <w:vAlign w:val="center"/>
          </w:tcPr>
          <w:p w14:paraId="122311A2" w14:textId="2A025D19" w:rsidR="00BC2F57" w:rsidDel="006C0C76" w:rsidRDefault="00BC2F57" w:rsidP="003A7414">
            <w:pPr>
              <w:snapToGrid w:val="0"/>
              <w:spacing w:before="60" w:after="60" w:line="240" w:lineRule="auto"/>
              <w:ind w:leftChars="0" w:left="0" w:right="0"/>
              <w:rPr>
                <w:del w:id="1311" w:author="Sneha Kulkarni" w:date="2018-05-18T18:46:00Z"/>
                <w:rFonts w:cs="Calibri"/>
                <w:color w:val="000000"/>
                <w:sz w:val="20"/>
                <w:szCs w:val="20"/>
              </w:rPr>
            </w:pPr>
            <w:del w:id="1312" w:author="Sneha Kulkarni" w:date="2018-05-18T18:46:00Z">
              <w:r w:rsidDel="006C0C76">
                <w:rPr>
                  <w:rFonts w:cs="Calibri"/>
                  <w:color w:val="000000"/>
                  <w:sz w:val="20"/>
                  <w:szCs w:val="20"/>
                </w:rPr>
                <w:delText>Petróleo Brasileiro SA</w:delText>
              </w:r>
            </w:del>
          </w:p>
        </w:tc>
        <w:tc>
          <w:tcPr>
            <w:tcW w:w="644" w:type="pct"/>
            <w:tcBorders>
              <w:top w:val="nil"/>
              <w:left w:val="nil"/>
              <w:bottom w:val="single" w:sz="8" w:space="0" w:color="AD1828"/>
              <w:right w:val="single" w:sz="8" w:space="0" w:color="AD1828"/>
            </w:tcBorders>
            <w:shd w:val="clear" w:color="auto" w:fill="auto"/>
            <w:vAlign w:val="center"/>
          </w:tcPr>
          <w:p w14:paraId="66683EB4" w14:textId="37BA4C6B" w:rsidR="00BC2F57" w:rsidDel="006C0C76" w:rsidRDefault="00BC2F57" w:rsidP="003A7414">
            <w:pPr>
              <w:snapToGrid w:val="0"/>
              <w:spacing w:before="60" w:after="60" w:line="240" w:lineRule="auto"/>
              <w:ind w:leftChars="0" w:left="0" w:right="0"/>
              <w:rPr>
                <w:del w:id="1313" w:author="Sneha Kulkarni" w:date="2018-05-18T18:46:00Z"/>
                <w:rFonts w:cs="Calibri"/>
                <w:color w:val="000000"/>
                <w:sz w:val="20"/>
                <w:szCs w:val="20"/>
              </w:rPr>
            </w:pPr>
            <w:del w:id="1314" w:author="Sneha Kulkarni" w:date="2018-05-18T18:46:00Z">
              <w:r w:rsidDel="006C0C76">
                <w:rPr>
                  <w:rFonts w:cs="Calibri"/>
                  <w:color w:val="000000"/>
                  <w:sz w:val="20"/>
                  <w:szCs w:val="20"/>
                </w:rPr>
                <w:delText>Brazil</w:delText>
              </w:r>
            </w:del>
          </w:p>
        </w:tc>
        <w:tc>
          <w:tcPr>
            <w:tcW w:w="1485" w:type="pct"/>
            <w:gridSpan w:val="2"/>
            <w:tcBorders>
              <w:top w:val="nil"/>
              <w:left w:val="nil"/>
              <w:bottom w:val="single" w:sz="8" w:space="0" w:color="AD1828"/>
              <w:right w:val="single" w:sz="8" w:space="0" w:color="AD1828"/>
            </w:tcBorders>
            <w:shd w:val="clear" w:color="auto" w:fill="auto"/>
            <w:vAlign w:val="center"/>
          </w:tcPr>
          <w:p w14:paraId="483A7657" w14:textId="01127187" w:rsidR="00BC2F57" w:rsidDel="006C0C76" w:rsidRDefault="00BC2F57" w:rsidP="003A7414">
            <w:pPr>
              <w:snapToGrid w:val="0"/>
              <w:spacing w:before="60" w:after="60" w:line="240" w:lineRule="auto"/>
              <w:ind w:leftChars="0" w:left="0" w:right="0"/>
              <w:rPr>
                <w:del w:id="1315" w:author="Sneha Kulkarni" w:date="2018-05-18T18:46:00Z"/>
                <w:rFonts w:cs="Calibri"/>
                <w:color w:val="000000"/>
                <w:sz w:val="20"/>
                <w:szCs w:val="20"/>
              </w:rPr>
            </w:pPr>
            <w:del w:id="1316" w:author="Sneha Kulkarni" w:date="2018-05-18T18:46:00Z">
              <w:r w:rsidDel="006C0C76">
                <w:rPr>
                  <w:rFonts w:cs="Calibri"/>
                  <w:color w:val="000000"/>
                  <w:sz w:val="20"/>
                  <w:szCs w:val="20"/>
                </w:rPr>
                <w:delText>HAZOP, SIL Verification</w:delText>
              </w:r>
            </w:del>
          </w:p>
        </w:tc>
      </w:tr>
      <w:tr w:rsidR="00BC2F57" w:rsidRPr="00BB3910" w14:paraId="448240CB"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33646DC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ASB-Biodiesel plant project</w:t>
            </w:r>
          </w:p>
        </w:tc>
        <w:tc>
          <w:tcPr>
            <w:tcW w:w="940" w:type="pct"/>
            <w:tcBorders>
              <w:top w:val="nil"/>
              <w:left w:val="nil"/>
              <w:bottom w:val="single" w:sz="8" w:space="0" w:color="AD1828"/>
              <w:right w:val="single" w:sz="8" w:space="0" w:color="AD1828"/>
            </w:tcBorders>
            <w:shd w:val="clear" w:color="auto" w:fill="auto"/>
            <w:vAlign w:val="center"/>
          </w:tcPr>
          <w:p w14:paraId="2ED49395"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ASB Biodiesel Plant (Hong Kong) Limited</w:t>
            </w:r>
          </w:p>
        </w:tc>
        <w:tc>
          <w:tcPr>
            <w:tcW w:w="743" w:type="pct"/>
            <w:gridSpan w:val="2"/>
            <w:tcBorders>
              <w:top w:val="nil"/>
              <w:left w:val="nil"/>
              <w:bottom w:val="single" w:sz="8" w:space="0" w:color="AD1828"/>
              <w:right w:val="single" w:sz="8" w:space="0" w:color="AD1828"/>
            </w:tcBorders>
            <w:shd w:val="clear" w:color="auto" w:fill="auto"/>
            <w:vAlign w:val="center"/>
          </w:tcPr>
          <w:p w14:paraId="2C2E939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ASB Biodiesel Plant (Hong Kong) Limited</w:t>
            </w:r>
          </w:p>
        </w:tc>
        <w:tc>
          <w:tcPr>
            <w:tcW w:w="644" w:type="pct"/>
            <w:tcBorders>
              <w:top w:val="nil"/>
              <w:left w:val="nil"/>
              <w:bottom w:val="single" w:sz="8" w:space="0" w:color="AD1828"/>
              <w:right w:val="single" w:sz="8" w:space="0" w:color="AD1828"/>
            </w:tcBorders>
            <w:shd w:val="clear" w:color="auto" w:fill="auto"/>
            <w:vAlign w:val="center"/>
          </w:tcPr>
          <w:p w14:paraId="11E2021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Hong Kong</w:t>
            </w:r>
          </w:p>
        </w:tc>
        <w:tc>
          <w:tcPr>
            <w:tcW w:w="1485" w:type="pct"/>
            <w:gridSpan w:val="2"/>
            <w:tcBorders>
              <w:top w:val="nil"/>
              <w:left w:val="nil"/>
              <w:bottom w:val="single" w:sz="8" w:space="0" w:color="AD1828"/>
              <w:right w:val="single" w:sz="8" w:space="0" w:color="AD1828"/>
            </w:tcBorders>
            <w:shd w:val="clear" w:color="auto" w:fill="auto"/>
            <w:vAlign w:val="center"/>
          </w:tcPr>
          <w:p w14:paraId="26772990"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SIL Study &amp; Gas Mapping Study</w:t>
            </w:r>
          </w:p>
        </w:tc>
      </w:tr>
      <w:tr w:rsidR="00BC2F57" w:rsidRPr="00BB3910" w14:paraId="3C83F136" w14:textId="77777777" w:rsidTr="006C0C76">
        <w:trPr>
          <w:cantSplit/>
          <w:trHeight w:val="525"/>
        </w:trPr>
        <w:tc>
          <w:tcPr>
            <w:tcW w:w="1188" w:type="pct"/>
            <w:tcBorders>
              <w:top w:val="nil"/>
              <w:left w:val="single" w:sz="8" w:space="0" w:color="AD1828"/>
              <w:bottom w:val="single" w:sz="8" w:space="0" w:color="AD1828"/>
              <w:right w:val="single" w:sz="8" w:space="0" w:color="AD1828"/>
            </w:tcBorders>
            <w:shd w:val="clear" w:color="auto" w:fill="auto"/>
            <w:vAlign w:val="center"/>
          </w:tcPr>
          <w:p w14:paraId="53FC9086"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Additional Pre-Heaters of EDC Cracker in VCM-2 Plant Project</w:t>
            </w:r>
          </w:p>
        </w:tc>
        <w:tc>
          <w:tcPr>
            <w:tcW w:w="940" w:type="pct"/>
            <w:tcBorders>
              <w:top w:val="nil"/>
              <w:left w:val="nil"/>
              <w:bottom w:val="single" w:sz="8" w:space="0" w:color="AD1828"/>
              <w:right w:val="single" w:sz="8" w:space="0" w:color="AD1828"/>
            </w:tcBorders>
            <w:shd w:val="clear" w:color="auto" w:fill="auto"/>
            <w:vAlign w:val="center"/>
          </w:tcPr>
          <w:p w14:paraId="1B414A4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PT </w:t>
            </w:r>
            <w:proofErr w:type="spellStart"/>
            <w:r>
              <w:rPr>
                <w:rFonts w:cs="Calibri"/>
                <w:color w:val="000000"/>
                <w:sz w:val="20"/>
                <w:szCs w:val="20"/>
              </w:rPr>
              <w:t>Asahimas</w:t>
            </w:r>
            <w:proofErr w:type="spellEnd"/>
            <w:r>
              <w:rPr>
                <w:rFonts w:cs="Calibri"/>
                <w:color w:val="000000"/>
                <w:sz w:val="20"/>
                <w:szCs w:val="20"/>
              </w:rPr>
              <w:t xml:space="preserve"> Chemical (ASC)</w:t>
            </w:r>
          </w:p>
        </w:tc>
        <w:tc>
          <w:tcPr>
            <w:tcW w:w="743" w:type="pct"/>
            <w:gridSpan w:val="2"/>
            <w:tcBorders>
              <w:top w:val="nil"/>
              <w:left w:val="nil"/>
              <w:bottom w:val="single" w:sz="8" w:space="0" w:color="AD1828"/>
              <w:right w:val="single" w:sz="8" w:space="0" w:color="AD1828"/>
            </w:tcBorders>
            <w:shd w:val="clear" w:color="auto" w:fill="auto"/>
            <w:vAlign w:val="center"/>
          </w:tcPr>
          <w:p w14:paraId="32CB91AF"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 xml:space="preserve">PT </w:t>
            </w:r>
            <w:proofErr w:type="spellStart"/>
            <w:r>
              <w:rPr>
                <w:rFonts w:cs="Calibri"/>
                <w:color w:val="000000"/>
                <w:sz w:val="20"/>
                <w:szCs w:val="20"/>
              </w:rPr>
              <w:t>Asahimas</w:t>
            </w:r>
            <w:proofErr w:type="spellEnd"/>
            <w:r>
              <w:rPr>
                <w:rFonts w:cs="Calibri"/>
                <w:color w:val="000000"/>
                <w:sz w:val="20"/>
                <w:szCs w:val="20"/>
              </w:rPr>
              <w:t xml:space="preserve"> Chemical (ASC)</w:t>
            </w:r>
          </w:p>
        </w:tc>
        <w:tc>
          <w:tcPr>
            <w:tcW w:w="644" w:type="pct"/>
            <w:tcBorders>
              <w:top w:val="nil"/>
              <w:left w:val="nil"/>
              <w:bottom w:val="single" w:sz="8" w:space="0" w:color="AD1828"/>
              <w:right w:val="single" w:sz="8" w:space="0" w:color="AD1828"/>
            </w:tcBorders>
            <w:shd w:val="clear" w:color="auto" w:fill="auto"/>
            <w:vAlign w:val="center"/>
          </w:tcPr>
          <w:p w14:paraId="46A0C522"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Indonesia</w:t>
            </w:r>
          </w:p>
        </w:tc>
        <w:tc>
          <w:tcPr>
            <w:tcW w:w="1485" w:type="pct"/>
            <w:gridSpan w:val="2"/>
            <w:tcBorders>
              <w:top w:val="nil"/>
              <w:left w:val="nil"/>
              <w:bottom w:val="single" w:sz="8" w:space="0" w:color="AD1828"/>
              <w:right w:val="single" w:sz="8" w:space="0" w:color="AD1828"/>
            </w:tcBorders>
            <w:shd w:val="clear" w:color="auto" w:fill="auto"/>
            <w:vAlign w:val="center"/>
          </w:tcPr>
          <w:p w14:paraId="20B78C09"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SIL Classification Study</w:t>
            </w:r>
          </w:p>
        </w:tc>
      </w:tr>
      <w:tr w:rsidR="00BC2F57" w:rsidRPr="00BB3910" w14:paraId="3533C45A" w14:textId="77777777" w:rsidTr="00756C34">
        <w:trPr>
          <w:cantSplit/>
          <w:trHeight w:val="583"/>
        </w:trPr>
        <w:tc>
          <w:tcPr>
            <w:tcW w:w="1188" w:type="pct"/>
            <w:tcBorders>
              <w:top w:val="nil"/>
              <w:left w:val="single" w:sz="8" w:space="0" w:color="AD1828"/>
              <w:bottom w:val="single" w:sz="8" w:space="0" w:color="AD1828"/>
              <w:right w:val="single" w:sz="8" w:space="0" w:color="AD1828"/>
            </w:tcBorders>
            <w:shd w:val="clear" w:color="auto" w:fill="auto"/>
            <w:vAlign w:val="center"/>
          </w:tcPr>
          <w:p w14:paraId="2CC98A72"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Refrigerated Gaseous Tank Facility (RGTF) for Ethylene and Propylene</w:t>
            </w:r>
          </w:p>
        </w:tc>
        <w:tc>
          <w:tcPr>
            <w:tcW w:w="940" w:type="pct"/>
            <w:tcBorders>
              <w:top w:val="nil"/>
              <w:left w:val="nil"/>
              <w:bottom w:val="single" w:sz="8" w:space="0" w:color="AD1828"/>
              <w:right w:val="single" w:sz="8" w:space="0" w:color="AD1828"/>
            </w:tcBorders>
            <w:shd w:val="clear" w:color="auto" w:fill="auto"/>
            <w:vAlign w:val="center"/>
          </w:tcPr>
          <w:p w14:paraId="4AD10B7C"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Chiyoda Singapore (PTE) Limited</w:t>
            </w:r>
          </w:p>
        </w:tc>
        <w:tc>
          <w:tcPr>
            <w:tcW w:w="743" w:type="pct"/>
            <w:gridSpan w:val="2"/>
            <w:tcBorders>
              <w:top w:val="nil"/>
              <w:left w:val="nil"/>
              <w:bottom w:val="single" w:sz="8" w:space="0" w:color="AD1828"/>
              <w:right w:val="single" w:sz="8" w:space="0" w:color="AD1828"/>
            </w:tcBorders>
            <w:shd w:val="clear" w:color="auto" w:fill="auto"/>
            <w:vAlign w:val="center"/>
          </w:tcPr>
          <w:p w14:paraId="50B2663E"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Dialog Plant Service SDN. BHD.</w:t>
            </w:r>
          </w:p>
        </w:tc>
        <w:tc>
          <w:tcPr>
            <w:tcW w:w="644" w:type="pct"/>
            <w:tcBorders>
              <w:top w:val="nil"/>
              <w:left w:val="nil"/>
              <w:bottom w:val="single" w:sz="8" w:space="0" w:color="AD1828"/>
              <w:right w:val="single" w:sz="8" w:space="0" w:color="AD1828"/>
            </w:tcBorders>
            <w:shd w:val="clear" w:color="auto" w:fill="auto"/>
            <w:vAlign w:val="center"/>
          </w:tcPr>
          <w:p w14:paraId="67093C53"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Malaysia</w:t>
            </w:r>
          </w:p>
        </w:tc>
        <w:tc>
          <w:tcPr>
            <w:tcW w:w="1485" w:type="pct"/>
            <w:gridSpan w:val="2"/>
            <w:tcBorders>
              <w:top w:val="nil"/>
              <w:left w:val="nil"/>
              <w:bottom w:val="single" w:sz="8" w:space="0" w:color="AD1828"/>
              <w:right w:val="single" w:sz="8" w:space="0" w:color="AD1828"/>
            </w:tcBorders>
            <w:shd w:val="clear" w:color="auto" w:fill="auto"/>
            <w:vAlign w:val="center"/>
          </w:tcPr>
          <w:p w14:paraId="685C3A41" w14:textId="77777777" w:rsidR="00BC2F57" w:rsidRDefault="00BC2F57" w:rsidP="003A7414">
            <w:pPr>
              <w:snapToGrid w:val="0"/>
              <w:spacing w:before="60" w:after="60" w:line="240" w:lineRule="auto"/>
              <w:ind w:leftChars="0" w:left="0" w:right="0"/>
              <w:rPr>
                <w:rFonts w:cs="Calibri"/>
                <w:color w:val="000000"/>
                <w:sz w:val="20"/>
                <w:szCs w:val="20"/>
              </w:rPr>
            </w:pPr>
            <w:r>
              <w:rPr>
                <w:rFonts w:cs="Calibri"/>
                <w:color w:val="000000"/>
                <w:sz w:val="20"/>
                <w:szCs w:val="20"/>
              </w:rPr>
              <w:t>HAZID, HAZOP, SIL Classification, SIL Verification, ECA, RAM, F&amp;G Mapping Cryogenic Spill Protection, Atmospheric Vent Dispersion, Noise Survey</w:t>
            </w:r>
          </w:p>
        </w:tc>
      </w:tr>
      <w:tr w:rsidR="00BC2F57" w:rsidRPr="00BB3910" w:rsidDel="006C0C76" w14:paraId="6AF00BD6" w14:textId="38EBF82D" w:rsidTr="006C0C76">
        <w:trPr>
          <w:cantSplit/>
          <w:trHeight w:val="525"/>
          <w:del w:id="1317"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1E008A63" w14:textId="0C82B5C1" w:rsidR="00BC2F57" w:rsidDel="006C0C76" w:rsidRDefault="00BC2F57" w:rsidP="003A7414">
            <w:pPr>
              <w:snapToGrid w:val="0"/>
              <w:spacing w:before="60" w:after="60" w:line="240" w:lineRule="auto"/>
              <w:ind w:leftChars="0" w:left="0" w:right="0"/>
              <w:rPr>
                <w:del w:id="1318" w:author="Sneha Kulkarni" w:date="2018-05-18T18:46:00Z"/>
                <w:rFonts w:cs="Calibri"/>
                <w:color w:val="000000"/>
                <w:sz w:val="20"/>
                <w:szCs w:val="20"/>
              </w:rPr>
            </w:pPr>
            <w:del w:id="1319" w:author="Sneha Kulkarni" w:date="2018-05-18T18:46:00Z">
              <w:r w:rsidDel="006C0C76">
                <w:rPr>
                  <w:rFonts w:cs="Calibri"/>
                  <w:color w:val="000000"/>
                  <w:sz w:val="20"/>
                  <w:szCs w:val="20"/>
                </w:rPr>
                <w:delText>Indorama Eleme Fertilizer and Chemicals Limited Ammonia &amp; Urea Plant</w:delText>
              </w:r>
            </w:del>
          </w:p>
        </w:tc>
        <w:tc>
          <w:tcPr>
            <w:tcW w:w="940" w:type="pct"/>
            <w:tcBorders>
              <w:top w:val="nil"/>
              <w:left w:val="nil"/>
              <w:bottom w:val="single" w:sz="8" w:space="0" w:color="AD1828"/>
              <w:right w:val="single" w:sz="8" w:space="0" w:color="AD1828"/>
            </w:tcBorders>
            <w:shd w:val="clear" w:color="auto" w:fill="auto"/>
            <w:vAlign w:val="center"/>
          </w:tcPr>
          <w:p w14:paraId="15C9BBB4" w14:textId="0D8373ED" w:rsidR="00BC2F57" w:rsidDel="006C0C76" w:rsidRDefault="00BC2F57" w:rsidP="003A7414">
            <w:pPr>
              <w:snapToGrid w:val="0"/>
              <w:spacing w:before="60" w:after="60" w:line="240" w:lineRule="auto"/>
              <w:ind w:leftChars="0" w:left="0" w:right="0"/>
              <w:rPr>
                <w:del w:id="1320" w:author="Sneha Kulkarni" w:date="2018-05-18T18:46:00Z"/>
                <w:rFonts w:cs="Calibri"/>
                <w:color w:val="000000"/>
                <w:sz w:val="20"/>
                <w:szCs w:val="20"/>
              </w:rPr>
            </w:pPr>
            <w:del w:id="1321" w:author="Sneha Kulkarni" w:date="2018-05-18T18:46:00Z">
              <w:r w:rsidDel="006C0C76">
                <w:rPr>
                  <w:rFonts w:cs="Calibri"/>
                  <w:color w:val="000000"/>
                  <w:sz w:val="20"/>
                  <w:szCs w:val="20"/>
                </w:rPr>
                <w:delText>Toyo Engineering India Limited</w:delText>
              </w:r>
            </w:del>
          </w:p>
        </w:tc>
        <w:tc>
          <w:tcPr>
            <w:tcW w:w="716" w:type="pct"/>
            <w:tcBorders>
              <w:top w:val="nil"/>
              <w:left w:val="nil"/>
              <w:bottom w:val="single" w:sz="8" w:space="0" w:color="AD1828"/>
              <w:right w:val="single" w:sz="8" w:space="0" w:color="AD1828"/>
            </w:tcBorders>
            <w:shd w:val="clear" w:color="auto" w:fill="auto"/>
            <w:vAlign w:val="center"/>
          </w:tcPr>
          <w:p w14:paraId="7732A3A8" w14:textId="0702F12A" w:rsidR="00BC2F57" w:rsidDel="006C0C76" w:rsidRDefault="00BC2F57" w:rsidP="003A7414">
            <w:pPr>
              <w:snapToGrid w:val="0"/>
              <w:spacing w:before="60" w:after="60" w:line="240" w:lineRule="auto"/>
              <w:ind w:leftChars="0" w:left="0" w:right="0"/>
              <w:rPr>
                <w:del w:id="1322" w:author="Sneha Kulkarni" w:date="2018-05-18T18:46:00Z"/>
                <w:rFonts w:cs="Calibri"/>
                <w:color w:val="000000"/>
                <w:sz w:val="20"/>
                <w:szCs w:val="20"/>
              </w:rPr>
            </w:pPr>
            <w:del w:id="1323" w:author="Sneha Kulkarni" w:date="2018-05-18T18:46:00Z">
              <w:r w:rsidDel="006C0C76">
                <w:rPr>
                  <w:rFonts w:cs="Calibri"/>
                  <w:color w:val="000000"/>
                  <w:sz w:val="20"/>
                  <w:szCs w:val="20"/>
                </w:rPr>
                <w:delText>Indorama Eleme Fertilizer and Chemicals Limited</w:delText>
              </w:r>
            </w:del>
          </w:p>
        </w:tc>
        <w:tc>
          <w:tcPr>
            <w:tcW w:w="693" w:type="pct"/>
            <w:gridSpan w:val="3"/>
            <w:tcBorders>
              <w:top w:val="nil"/>
              <w:left w:val="nil"/>
              <w:bottom w:val="single" w:sz="8" w:space="0" w:color="AD1828"/>
              <w:right w:val="single" w:sz="8" w:space="0" w:color="AD1828"/>
            </w:tcBorders>
            <w:shd w:val="clear" w:color="auto" w:fill="auto"/>
            <w:vAlign w:val="center"/>
          </w:tcPr>
          <w:p w14:paraId="6CBD57DE" w14:textId="16EA963A" w:rsidR="00BC2F57" w:rsidDel="006C0C76" w:rsidRDefault="00BC2F57" w:rsidP="003A7414">
            <w:pPr>
              <w:snapToGrid w:val="0"/>
              <w:spacing w:before="60" w:after="60" w:line="240" w:lineRule="auto"/>
              <w:ind w:leftChars="0" w:left="0" w:right="0"/>
              <w:rPr>
                <w:del w:id="1324" w:author="Sneha Kulkarni" w:date="2018-05-18T18:46:00Z"/>
                <w:rFonts w:cs="Calibri"/>
                <w:color w:val="000000"/>
                <w:sz w:val="20"/>
                <w:szCs w:val="20"/>
              </w:rPr>
            </w:pPr>
            <w:del w:id="1325" w:author="Sneha Kulkarni" w:date="2018-05-18T18:46:00Z">
              <w:r w:rsidDel="006C0C76">
                <w:rPr>
                  <w:rFonts w:cs="Calibri"/>
                  <w:color w:val="000000"/>
                  <w:sz w:val="20"/>
                  <w:szCs w:val="20"/>
                </w:rPr>
                <w:delText>Nigeria</w:delText>
              </w:r>
            </w:del>
          </w:p>
        </w:tc>
        <w:tc>
          <w:tcPr>
            <w:tcW w:w="1463" w:type="pct"/>
            <w:tcBorders>
              <w:top w:val="nil"/>
              <w:left w:val="nil"/>
              <w:bottom w:val="single" w:sz="8" w:space="0" w:color="AD1828"/>
              <w:right w:val="single" w:sz="8" w:space="0" w:color="AD1828"/>
            </w:tcBorders>
            <w:shd w:val="clear" w:color="auto" w:fill="auto"/>
            <w:vAlign w:val="center"/>
          </w:tcPr>
          <w:p w14:paraId="36E0D8F5" w14:textId="4091EADD" w:rsidR="00BC2F57" w:rsidDel="006C0C76" w:rsidRDefault="00BC2F57" w:rsidP="003A7414">
            <w:pPr>
              <w:snapToGrid w:val="0"/>
              <w:spacing w:before="60" w:after="60" w:line="240" w:lineRule="auto"/>
              <w:ind w:leftChars="0" w:left="0" w:right="0"/>
              <w:rPr>
                <w:del w:id="1326" w:author="Sneha Kulkarni" w:date="2018-05-18T18:46:00Z"/>
                <w:rFonts w:cs="Calibri"/>
                <w:color w:val="000000"/>
                <w:sz w:val="20"/>
                <w:szCs w:val="20"/>
              </w:rPr>
            </w:pPr>
            <w:del w:id="1327" w:author="Sneha Kulkarni" w:date="2018-05-18T18:46:00Z">
              <w:r w:rsidDel="006C0C76">
                <w:rPr>
                  <w:rFonts w:cs="Calibri"/>
                  <w:color w:val="000000"/>
                  <w:sz w:val="20"/>
                  <w:szCs w:val="20"/>
                </w:rPr>
                <w:delText>HAZOP, SIL Classification</w:delText>
              </w:r>
            </w:del>
          </w:p>
        </w:tc>
      </w:tr>
      <w:tr w:rsidR="00BC2F57" w:rsidRPr="00BB3910" w:rsidDel="006C0C76" w14:paraId="252B1A42" w14:textId="108D0197" w:rsidTr="006C0C76">
        <w:trPr>
          <w:cantSplit/>
          <w:trHeight w:val="1182"/>
          <w:del w:id="1328" w:author="Sneha Kulkarni" w:date="2018-05-18T18:46:00Z"/>
        </w:trPr>
        <w:tc>
          <w:tcPr>
            <w:tcW w:w="1188" w:type="pct"/>
            <w:tcBorders>
              <w:top w:val="nil"/>
              <w:left w:val="single" w:sz="8" w:space="0" w:color="AD1828"/>
              <w:bottom w:val="single" w:sz="8" w:space="0" w:color="AD1828"/>
              <w:right w:val="single" w:sz="8" w:space="0" w:color="AD1828"/>
            </w:tcBorders>
            <w:shd w:val="clear" w:color="auto" w:fill="auto"/>
            <w:vAlign w:val="center"/>
          </w:tcPr>
          <w:p w14:paraId="160312F8" w14:textId="0212CCF0" w:rsidR="00BC2F57" w:rsidDel="006C0C76" w:rsidRDefault="00BC2F57" w:rsidP="003A7414">
            <w:pPr>
              <w:snapToGrid w:val="0"/>
              <w:spacing w:before="60" w:after="60" w:line="240" w:lineRule="auto"/>
              <w:ind w:leftChars="0" w:left="0" w:right="0"/>
              <w:rPr>
                <w:del w:id="1329" w:author="Sneha Kulkarni" w:date="2018-05-18T18:46:00Z"/>
                <w:rFonts w:cs="Calibri"/>
                <w:color w:val="000000"/>
                <w:sz w:val="20"/>
                <w:szCs w:val="20"/>
              </w:rPr>
            </w:pPr>
            <w:del w:id="1330" w:author="Sneha Kulkarni" w:date="2018-05-18T18:46:00Z">
              <w:r w:rsidDel="006C0C76">
                <w:rPr>
                  <w:rFonts w:cs="Calibri"/>
                  <w:color w:val="000000"/>
                  <w:sz w:val="20"/>
                  <w:szCs w:val="20"/>
                </w:rPr>
                <w:delText>Ammonia &amp; Urea Phase 3 Expansion Project</w:delText>
              </w:r>
            </w:del>
          </w:p>
        </w:tc>
        <w:tc>
          <w:tcPr>
            <w:tcW w:w="940" w:type="pct"/>
            <w:tcBorders>
              <w:top w:val="nil"/>
              <w:left w:val="nil"/>
              <w:bottom w:val="single" w:sz="8" w:space="0" w:color="AD1828"/>
              <w:right w:val="single" w:sz="8" w:space="0" w:color="AD1828"/>
            </w:tcBorders>
            <w:shd w:val="clear" w:color="auto" w:fill="auto"/>
            <w:vAlign w:val="center"/>
          </w:tcPr>
          <w:p w14:paraId="0EFB823F" w14:textId="264CB68E" w:rsidR="00BC2F57" w:rsidDel="006C0C76" w:rsidRDefault="00BC2F57" w:rsidP="003A7414">
            <w:pPr>
              <w:snapToGrid w:val="0"/>
              <w:spacing w:before="60" w:after="60" w:line="240" w:lineRule="auto"/>
              <w:ind w:leftChars="0" w:left="0" w:right="0"/>
              <w:rPr>
                <w:del w:id="1331" w:author="Sneha Kulkarni" w:date="2018-05-18T18:46:00Z"/>
                <w:rFonts w:cs="Calibri"/>
                <w:color w:val="000000"/>
                <w:sz w:val="20"/>
                <w:szCs w:val="20"/>
              </w:rPr>
            </w:pPr>
            <w:del w:id="1332" w:author="Sneha Kulkarni" w:date="2018-05-18T18:46:00Z">
              <w:r w:rsidDel="006C0C76">
                <w:rPr>
                  <w:rFonts w:cs="Calibri"/>
                  <w:color w:val="000000"/>
                  <w:sz w:val="20"/>
                  <w:szCs w:val="20"/>
                </w:rPr>
                <w:delText>Toyo Engineering India Limited</w:delText>
              </w:r>
            </w:del>
          </w:p>
        </w:tc>
        <w:tc>
          <w:tcPr>
            <w:tcW w:w="716" w:type="pct"/>
            <w:tcBorders>
              <w:top w:val="nil"/>
              <w:left w:val="nil"/>
              <w:bottom w:val="single" w:sz="8" w:space="0" w:color="AD1828"/>
              <w:right w:val="single" w:sz="8" w:space="0" w:color="AD1828"/>
            </w:tcBorders>
            <w:shd w:val="clear" w:color="auto" w:fill="auto"/>
            <w:vAlign w:val="center"/>
          </w:tcPr>
          <w:p w14:paraId="61C06FAB" w14:textId="6804353C" w:rsidR="00BC2F57" w:rsidDel="006C0C76" w:rsidRDefault="00BC2F57" w:rsidP="003A7414">
            <w:pPr>
              <w:snapToGrid w:val="0"/>
              <w:spacing w:before="60" w:after="60" w:line="240" w:lineRule="auto"/>
              <w:ind w:leftChars="0" w:left="0" w:right="0"/>
              <w:rPr>
                <w:del w:id="1333" w:author="Sneha Kulkarni" w:date="2018-05-18T18:46:00Z"/>
                <w:rFonts w:cs="Calibri"/>
                <w:color w:val="000000"/>
                <w:sz w:val="20"/>
                <w:szCs w:val="20"/>
              </w:rPr>
            </w:pPr>
            <w:del w:id="1334" w:author="Sneha Kulkarni" w:date="2018-05-18T18:46:00Z">
              <w:r w:rsidDel="006C0C76">
                <w:rPr>
                  <w:rFonts w:cs="Calibri"/>
                  <w:color w:val="000000"/>
                  <w:sz w:val="20"/>
                  <w:szCs w:val="20"/>
                </w:rPr>
                <w:delText>Chambal Fertilisers and Chemicals Ltd (CFCL)</w:delText>
              </w:r>
            </w:del>
          </w:p>
        </w:tc>
        <w:tc>
          <w:tcPr>
            <w:tcW w:w="693" w:type="pct"/>
            <w:gridSpan w:val="3"/>
            <w:tcBorders>
              <w:top w:val="nil"/>
              <w:left w:val="nil"/>
              <w:bottom w:val="single" w:sz="8" w:space="0" w:color="AD1828"/>
              <w:right w:val="single" w:sz="8" w:space="0" w:color="AD1828"/>
            </w:tcBorders>
            <w:shd w:val="clear" w:color="auto" w:fill="auto"/>
            <w:vAlign w:val="center"/>
          </w:tcPr>
          <w:p w14:paraId="2E88E996" w14:textId="047B32DD" w:rsidR="00BC2F57" w:rsidDel="006C0C76" w:rsidRDefault="00BC2F57" w:rsidP="003A7414">
            <w:pPr>
              <w:snapToGrid w:val="0"/>
              <w:spacing w:before="60" w:after="60" w:line="240" w:lineRule="auto"/>
              <w:ind w:leftChars="0" w:left="0" w:right="0"/>
              <w:rPr>
                <w:del w:id="1335" w:author="Sneha Kulkarni" w:date="2018-05-18T18:46:00Z"/>
                <w:rFonts w:cs="Calibri"/>
                <w:color w:val="000000"/>
                <w:sz w:val="20"/>
                <w:szCs w:val="20"/>
              </w:rPr>
            </w:pPr>
            <w:del w:id="1336" w:author="Sneha Kulkarni" w:date="2018-05-18T18:46:00Z">
              <w:r w:rsidDel="006C0C76">
                <w:rPr>
                  <w:rFonts w:cs="Calibri"/>
                  <w:color w:val="000000"/>
                  <w:sz w:val="20"/>
                  <w:szCs w:val="20"/>
                </w:rPr>
                <w:delText>India</w:delText>
              </w:r>
            </w:del>
          </w:p>
        </w:tc>
        <w:tc>
          <w:tcPr>
            <w:tcW w:w="1463" w:type="pct"/>
            <w:tcBorders>
              <w:top w:val="nil"/>
              <w:left w:val="nil"/>
              <w:bottom w:val="single" w:sz="8" w:space="0" w:color="AD1828"/>
              <w:right w:val="single" w:sz="8" w:space="0" w:color="AD1828"/>
            </w:tcBorders>
            <w:shd w:val="clear" w:color="auto" w:fill="auto"/>
            <w:vAlign w:val="center"/>
          </w:tcPr>
          <w:p w14:paraId="5575D9A3" w14:textId="055B09A0" w:rsidR="00BC2F57" w:rsidDel="006C0C76" w:rsidRDefault="00BC2F57" w:rsidP="003A7414">
            <w:pPr>
              <w:snapToGrid w:val="0"/>
              <w:spacing w:before="60" w:after="60" w:line="240" w:lineRule="auto"/>
              <w:ind w:leftChars="0" w:left="0" w:right="0"/>
              <w:rPr>
                <w:del w:id="1337" w:author="Sneha Kulkarni" w:date="2018-05-18T18:46:00Z"/>
                <w:rFonts w:cs="Calibri"/>
                <w:color w:val="000000"/>
                <w:sz w:val="20"/>
                <w:szCs w:val="20"/>
              </w:rPr>
            </w:pPr>
            <w:del w:id="1338" w:author="Sneha Kulkarni" w:date="2018-05-18T18:46:00Z">
              <w:r w:rsidDel="006C0C76">
                <w:rPr>
                  <w:rFonts w:cs="Calibri"/>
                  <w:color w:val="000000"/>
                  <w:sz w:val="20"/>
                  <w:szCs w:val="20"/>
                </w:rPr>
                <w:delText>HAZOP, SIL Classification &amp; Verification Study, QRA Study</w:delText>
              </w:r>
            </w:del>
          </w:p>
        </w:tc>
      </w:tr>
    </w:tbl>
    <w:p w14:paraId="6D8EFE99" w14:textId="77777777" w:rsidR="00146F9B" w:rsidRPr="003A7414" w:rsidDel="00756C34" w:rsidRDefault="00146F9B" w:rsidP="00146F9B">
      <w:pPr>
        <w:pStyle w:val="CaptionIRESC"/>
        <w:ind w:leftChars="0" w:left="0"/>
        <w:rPr>
          <w:del w:id="1339" w:author="Vincentius Mario PURNAMA" w:date="2020-08-25T22:38:00Z"/>
        </w:rPr>
      </w:pPr>
    </w:p>
    <w:p w14:paraId="637F6B38" w14:textId="77777777" w:rsidR="00146F9B" w:rsidRPr="00992858" w:rsidRDefault="00146F9B" w:rsidP="00580D39">
      <w:pPr>
        <w:pStyle w:val="Table"/>
        <w:jc w:val="left"/>
        <w:rPr>
          <w:b/>
          <w:i/>
          <w:szCs w:val="20"/>
        </w:rPr>
      </w:pPr>
      <w:r w:rsidRPr="00992858">
        <w:rPr>
          <w:b/>
          <w:i/>
          <w:szCs w:val="20"/>
        </w:rPr>
        <w:t>Terminology</w:t>
      </w:r>
      <w:r w:rsidRPr="00992858">
        <w:rPr>
          <w:rFonts w:hint="eastAsia"/>
          <w:b/>
          <w:i/>
          <w:szCs w:val="20"/>
        </w:rPr>
        <w:t>:</w:t>
      </w:r>
    </w:p>
    <w:tbl>
      <w:tblPr>
        <w:tblStyle w:val="TableGrid"/>
        <w:tblW w:w="14175"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1"/>
        <w:gridCol w:w="283"/>
        <w:gridCol w:w="2835"/>
        <w:gridCol w:w="1129"/>
        <w:gridCol w:w="284"/>
        <w:gridCol w:w="2840"/>
        <w:gridCol w:w="1275"/>
        <w:gridCol w:w="284"/>
        <w:gridCol w:w="4394"/>
      </w:tblGrid>
      <w:tr w:rsidR="00146F9B" w:rsidRPr="00992858" w14:paraId="1160F37F" w14:textId="77777777" w:rsidTr="00146F9B">
        <w:trPr>
          <w:trHeight w:val="296"/>
        </w:trPr>
        <w:tc>
          <w:tcPr>
            <w:tcW w:w="851" w:type="dxa"/>
          </w:tcPr>
          <w:p w14:paraId="2A412534"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ALARP</w:t>
            </w:r>
          </w:p>
        </w:tc>
        <w:tc>
          <w:tcPr>
            <w:tcW w:w="283" w:type="dxa"/>
          </w:tcPr>
          <w:p w14:paraId="203CF7E9"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5DFF6C13"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As Low as Reasonably Possible</w:t>
            </w:r>
          </w:p>
        </w:tc>
        <w:tc>
          <w:tcPr>
            <w:tcW w:w="1129" w:type="dxa"/>
          </w:tcPr>
          <w:p w14:paraId="2AE20B37"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HAZOP</w:t>
            </w:r>
          </w:p>
        </w:tc>
        <w:tc>
          <w:tcPr>
            <w:tcW w:w="284" w:type="dxa"/>
          </w:tcPr>
          <w:p w14:paraId="3CD50F8D"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54C27481" w14:textId="77777777" w:rsidR="00146F9B" w:rsidRPr="00992858" w:rsidRDefault="00146F9B" w:rsidP="00146F9B">
            <w:pPr>
              <w:pStyle w:val="CaptionIRESC"/>
              <w:tabs>
                <w:tab w:val="left" w:pos="34"/>
              </w:tabs>
              <w:snapToGrid w:val="0"/>
              <w:spacing w:after="0"/>
              <w:ind w:leftChars="0" w:left="0" w:right="-67"/>
              <w:rPr>
                <w:rFonts w:ascii="Helvetica-Light" w:hAnsi="Helvetica-Light"/>
                <w:b w:val="0"/>
                <w:sz w:val="16"/>
                <w:szCs w:val="16"/>
                <w:lang w:eastAsia="zh-HK"/>
              </w:rPr>
            </w:pPr>
            <w:r w:rsidRPr="00992858">
              <w:rPr>
                <w:rFonts w:ascii="Helvetica-Light" w:hAnsi="Helvetica-Light"/>
                <w:b w:val="0"/>
                <w:sz w:val="16"/>
                <w:szCs w:val="16"/>
                <w:lang w:eastAsia="zh-HK"/>
              </w:rPr>
              <w:t>Hazard and Operability</w:t>
            </w:r>
          </w:p>
        </w:tc>
        <w:tc>
          <w:tcPr>
            <w:tcW w:w="1275" w:type="dxa"/>
          </w:tcPr>
          <w:p w14:paraId="42FC625D"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NHHA</w:t>
            </w:r>
          </w:p>
        </w:tc>
        <w:tc>
          <w:tcPr>
            <w:tcW w:w="284" w:type="dxa"/>
          </w:tcPr>
          <w:p w14:paraId="67565A08"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76C8D359" w14:textId="77777777" w:rsidR="00146F9B" w:rsidRPr="00992858" w:rsidRDefault="00146F9B" w:rsidP="00146F9B">
            <w:pPr>
              <w:pStyle w:val="CaptionIRESC"/>
              <w:spacing w:after="0"/>
              <w:ind w:leftChars="0" w:left="0" w:right="41"/>
              <w:rPr>
                <w:rFonts w:ascii="Helvetica-Light" w:hAnsi="Helvetica-Light"/>
                <w:b w:val="0"/>
                <w:sz w:val="16"/>
                <w:szCs w:val="16"/>
                <w:lang w:eastAsia="zh-HK"/>
              </w:rPr>
            </w:pPr>
            <w:r w:rsidRPr="00992858">
              <w:rPr>
                <w:rFonts w:ascii="Helvetica-Light" w:hAnsi="Helvetica-Light"/>
                <w:b w:val="0"/>
                <w:sz w:val="16"/>
                <w:szCs w:val="16"/>
                <w:lang w:eastAsia="zh-HK"/>
              </w:rPr>
              <w:t>Non-hydrocarbon Hazard Analysis</w:t>
            </w:r>
          </w:p>
        </w:tc>
      </w:tr>
      <w:tr w:rsidR="00146F9B" w:rsidRPr="00992858" w14:paraId="13ADF293" w14:textId="77777777" w:rsidTr="00146F9B">
        <w:trPr>
          <w:trHeight w:val="301"/>
        </w:trPr>
        <w:tc>
          <w:tcPr>
            <w:tcW w:w="851" w:type="dxa"/>
          </w:tcPr>
          <w:p w14:paraId="4F6A13D8"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BRA</w:t>
            </w:r>
          </w:p>
        </w:tc>
        <w:tc>
          <w:tcPr>
            <w:tcW w:w="283" w:type="dxa"/>
          </w:tcPr>
          <w:p w14:paraId="338834F7"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0B64A600" w14:textId="77777777" w:rsidR="00146F9B" w:rsidRPr="00992858" w:rsidRDefault="00146F9B" w:rsidP="00146F9B">
            <w:pPr>
              <w:pStyle w:val="CaptionIRESC"/>
              <w:tabs>
                <w:tab w:val="left" w:pos="3044"/>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Blast Risk Assessment</w:t>
            </w:r>
          </w:p>
        </w:tc>
        <w:tc>
          <w:tcPr>
            <w:tcW w:w="1129" w:type="dxa"/>
          </w:tcPr>
          <w:p w14:paraId="2F40FF4E"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HAZID</w:t>
            </w:r>
          </w:p>
        </w:tc>
        <w:tc>
          <w:tcPr>
            <w:tcW w:w="284" w:type="dxa"/>
          </w:tcPr>
          <w:p w14:paraId="6B8F1ABE"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6C01C8D5" w14:textId="77777777" w:rsidR="00146F9B" w:rsidRPr="00992858" w:rsidRDefault="00146F9B" w:rsidP="00146F9B">
            <w:pPr>
              <w:pStyle w:val="CaptionIRESC"/>
              <w:tabs>
                <w:tab w:val="left" w:pos="34"/>
              </w:tabs>
              <w:snapToGrid w:val="0"/>
              <w:spacing w:after="0"/>
              <w:ind w:leftChars="0" w:left="0" w:right="-67"/>
              <w:rPr>
                <w:rFonts w:ascii="Helvetica-Light" w:hAnsi="Helvetica-Light"/>
                <w:b w:val="0"/>
                <w:sz w:val="16"/>
                <w:szCs w:val="16"/>
                <w:lang w:eastAsia="zh-HK"/>
              </w:rPr>
            </w:pPr>
            <w:r w:rsidRPr="00992858">
              <w:rPr>
                <w:rFonts w:ascii="Helvetica-Light" w:hAnsi="Helvetica-Light"/>
                <w:b w:val="0"/>
                <w:sz w:val="16"/>
                <w:szCs w:val="16"/>
                <w:lang w:eastAsia="zh-HK"/>
              </w:rPr>
              <w:t>Hazard Identification</w:t>
            </w:r>
          </w:p>
        </w:tc>
        <w:tc>
          <w:tcPr>
            <w:tcW w:w="1275" w:type="dxa"/>
          </w:tcPr>
          <w:p w14:paraId="1B827D1B"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RBI</w:t>
            </w:r>
            <w:r w:rsidRPr="00992858">
              <w:rPr>
                <w:rFonts w:ascii="Helvetica-Light" w:hAnsi="Helvetica-Light" w:hint="eastAsia"/>
                <w:b w:val="0"/>
                <w:sz w:val="16"/>
                <w:szCs w:val="16"/>
                <w:lang w:eastAsia="zh-HK"/>
              </w:rPr>
              <w:t xml:space="preserve"> </w:t>
            </w:r>
            <w:r w:rsidRPr="00992858">
              <w:rPr>
                <w:rFonts w:ascii="Helvetica-Light" w:hAnsi="Helvetica-Light"/>
                <w:b w:val="0"/>
                <w:sz w:val="16"/>
                <w:szCs w:val="16"/>
                <w:lang w:eastAsia="zh-HK"/>
              </w:rPr>
              <w:t>&amp;</w:t>
            </w:r>
            <w:r w:rsidRPr="00992858">
              <w:rPr>
                <w:rFonts w:ascii="Helvetica-Light" w:hAnsi="Helvetica-Light" w:hint="eastAsia"/>
                <w:b w:val="0"/>
                <w:sz w:val="16"/>
                <w:szCs w:val="16"/>
                <w:lang w:eastAsia="zh-HK"/>
              </w:rPr>
              <w:t xml:space="preserve"> </w:t>
            </w:r>
            <w:r w:rsidRPr="00992858">
              <w:rPr>
                <w:rFonts w:ascii="Helvetica-Light" w:hAnsi="Helvetica-Light"/>
                <w:b w:val="0"/>
                <w:sz w:val="16"/>
                <w:szCs w:val="16"/>
                <w:lang w:eastAsia="zh-HK"/>
              </w:rPr>
              <w:t>RCM</w:t>
            </w:r>
          </w:p>
        </w:tc>
        <w:tc>
          <w:tcPr>
            <w:tcW w:w="284" w:type="dxa"/>
          </w:tcPr>
          <w:p w14:paraId="780633AC"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20F93689"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 xml:space="preserve">Risk-based Inspection &amp; Reliability </w:t>
            </w:r>
            <w:proofErr w:type="spellStart"/>
            <w:r w:rsidRPr="00992858">
              <w:rPr>
                <w:rFonts w:ascii="Helvetica-Light" w:hAnsi="Helvetica-Light"/>
                <w:b w:val="0"/>
                <w:sz w:val="16"/>
                <w:szCs w:val="16"/>
                <w:lang w:eastAsia="zh-HK"/>
              </w:rPr>
              <w:t>Centered</w:t>
            </w:r>
            <w:proofErr w:type="spellEnd"/>
            <w:r w:rsidRPr="00992858">
              <w:rPr>
                <w:rFonts w:ascii="Helvetica-Light" w:hAnsi="Helvetica-Light"/>
                <w:b w:val="0"/>
                <w:sz w:val="16"/>
                <w:szCs w:val="16"/>
                <w:lang w:eastAsia="zh-HK"/>
              </w:rPr>
              <w:t xml:space="preserve"> Maintenance</w:t>
            </w:r>
          </w:p>
        </w:tc>
      </w:tr>
      <w:tr w:rsidR="00146F9B" w:rsidRPr="00992858" w14:paraId="1DB26528" w14:textId="77777777" w:rsidTr="00146F9B">
        <w:tc>
          <w:tcPr>
            <w:tcW w:w="851" w:type="dxa"/>
          </w:tcPr>
          <w:p w14:paraId="133FABD9"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DOS</w:t>
            </w:r>
          </w:p>
        </w:tc>
        <w:tc>
          <w:tcPr>
            <w:tcW w:w="283" w:type="dxa"/>
          </w:tcPr>
          <w:p w14:paraId="0CB07163"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67FA965D" w14:textId="77777777" w:rsidR="00146F9B" w:rsidRPr="00992858" w:rsidRDefault="00146F9B" w:rsidP="00146F9B">
            <w:pPr>
              <w:pStyle w:val="CaptionIRESC"/>
              <w:tabs>
                <w:tab w:val="left" w:pos="3313"/>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Dropped Object Study</w:t>
            </w:r>
          </w:p>
        </w:tc>
        <w:tc>
          <w:tcPr>
            <w:tcW w:w="1129" w:type="dxa"/>
          </w:tcPr>
          <w:p w14:paraId="13675EDB"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HER &amp; BTA</w:t>
            </w:r>
          </w:p>
          <w:p w14:paraId="7FAEAEB4"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p>
        </w:tc>
        <w:tc>
          <w:tcPr>
            <w:tcW w:w="284" w:type="dxa"/>
          </w:tcPr>
          <w:p w14:paraId="6B71239A"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6E6FC0A8" w14:textId="77777777" w:rsidR="00146F9B" w:rsidRPr="00992858" w:rsidRDefault="00146F9B" w:rsidP="00146F9B">
            <w:pPr>
              <w:pStyle w:val="CaptionIRESC"/>
              <w:snapToGrid w:val="0"/>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Hazards and Effects Register &amp; Bow-tie Analysis</w:t>
            </w:r>
          </w:p>
        </w:tc>
        <w:tc>
          <w:tcPr>
            <w:tcW w:w="1275" w:type="dxa"/>
          </w:tcPr>
          <w:p w14:paraId="503ED4A8"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RAM</w:t>
            </w:r>
          </w:p>
        </w:tc>
        <w:tc>
          <w:tcPr>
            <w:tcW w:w="284" w:type="dxa"/>
          </w:tcPr>
          <w:p w14:paraId="157112F7"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2DF150B8" w14:textId="77777777" w:rsidR="00146F9B" w:rsidRPr="00992858" w:rsidRDefault="00146F9B" w:rsidP="00146F9B">
            <w:pPr>
              <w:pStyle w:val="CaptionIRESC"/>
              <w:snapToGrid w:val="0"/>
              <w:spacing w:after="0"/>
              <w:ind w:leftChars="0" w:left="0" w:right="-67"/>
              <w:rPr>
                <w:rFonts w:ascii="Helvetica-Light" w:hAnsi="Helvetica-Light"/>
                <w:b w:val="0"/>
                <w:sz w:val="16"/>
                <w:szCs w:val="16"/>
                <w:lang w:eastAsia="zh-HK"/>
              </w:rPr>
            </w:pPr>
            <w:r w:rsidRPr="00992858">
              <w:rPr>
                <w:rFonts w:ascii="Helvetica-Light" w:hAnsi="Helvetica-Light"/>
                <w:b w:val="0"/>
                <w:sz w:val="16"/>
                <w:szCs w:val="16"/>
                <w:lang w:eastAsia="zh-HK"/>
              </w:rPr>
              <w:t>Reliability, Availability and Maintainability</w:t>
            </w:r>
          </w:p>
        </w:tc>
      </w:tr>
      <w:tr w:rsidR="00146F9B" w:rsidRPr="00992858" w14:paraId="031F5FB0" w14:textId="77777777" w:rsidTr="00146F9B">
        <w:tc>
          <w:tcPr>
            <w:tcW w:w="851" w:type="dxa"/>
          </w:tcPr>
          <w:p w14:paraId="5FDF7FDA"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ENVID</w:t>
            </w:r>
          </w:p>
        </w:tc>
        <w:tc>
          <w:tcPr>
            <w:tcW w:w="283" w:type="dxa"/>
          </w:tcPr>
          <w:p w14:paraId="1C38C39C"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48B50359" w14:textId="77777777" w:rsidR="00146F9B" w:rsidRPr="00992858" w:rsidRDefault="00146F9B" w:rsidP="00146F9B">
            <w:pPr>
              <w:pStyle w:val="CaptionIRESC"/>
              <w:tabs>
                <w:tab w:val="left" w:pos="3313"/>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Environmental Impact Identification</w:t>
            </w:r>
          </w:p>
        </w:tc>
        <w:tc>
          <w:tcPr>
            <w:tcW w:w="1129" w:type="dxa"/>
          </w:tcPr>
          <w:p w14:paraId="634E58B4"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HSE</w:t>
            </w:r>
          </w:p>
        </w:tc>
        <w:tc>
          <w:tcPr>
            <w:tcW w:w="284" w:type="dxa"/>
          </w:tcPr>
          <w:p w14:paraId="4FADD665"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5B06B4D6" w14:textId="77777777" w:rsidR="00146F9B" w:rsidRPr="00992858" w:rsidRDefault="00146F9B" w:rsidP="00146F9B">
            <w:pPr>
              <w:pStyle w:val="CaptionIRESC"/>
              <w:snapToGrid w:val="0"/>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Health, Safety and Environment</w:t>
            </w:r>
          </w:p>
        </w:tc>
        <w:tc>
          <w:tcPr>
            <w:tcW w:w="1275" w:type="dxa"/>
          </w:tcPr>
          <w:p w14:paraId="2B544EE9"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SIL</w:t>
            </w:r>
          </w:p>
        </w:tc>
        <w:tc>
          <w:tcPr>
            <w:tcW w:w="284" w:type="dxa"/>
          </w:tcPr>
          <w:p w14:paraId="5C63F9F7"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027950DA" w14:textId="77777777" w:rsidR="00146F9B" w:rsidRPr="00992858" w:rsidRDefault="00146F9B" w:rsidP="00146F9B">
            <w:pPr>
              <w:pStyle w:val="CaptionIRESC"/>
              <w:snapToGrid w:val="0"/>
              <w:spacing w:after="0"/>
              <w:ind w:leftChars="0" w:left="0" w:right="82"/>
              <w:rPr>
                <w:rFonts w:ascii="Helvetica-Light" w:hAnsi="Helvetica-Light"/>
                <w:b w:val="0"/>
                <w:sz w:val="16"/>
                <w:szCs w:val="16"/>
                <w:lang w:eastAsia="zh-HK"/>
              </w:rPr>
            </w:pPr>
            <w:r w:rsidRPr="00992858">
              <w:rPr>
                <w:rFonts w:ascii="Helvetica-Light" w:hAnsi="Helvetica-Light"/>
                <w:b w:val="0"/>
                <w:sz w:val="16"/>
                <w:szCs w:val="16"/>
                <w:lang w:eastAsia="zh-HK"/>
              </w:rPr>
              <w:t>Safety Integrity Level (includes LOPA, IPF and risk matrix style assessments)</w:t>
            </w:r>
          </w:p>
        </w:tc>
      </w:tr>
      <w:tr w:rsidR="00146F9B" w:rsidRPr="00992858" w14:paraId="22AF8911" w14:textId="77777777" w:rsidTr="00146F9B">
        <w:trPr>
          <w:trHeight w:val="362"/>
        </w:trPr>
        <w:tc>
          <w:tcPr>
            <w:tcW w:w="851" w:type="dxa"/>
          </w:tcPr>
          <w:p w14:paraId="65A6A806"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ESSA</w:t>
            </w:r>
          </w:p>
        </w:tc>
        <w:tc>
          <w:tcPr>
            <w:tcW w:w="283" w:type="dxa"/>
          </w:tcPr>
          <w:p w14:paraId="4588CAC9"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2BD866B3" w14:textId="77777777" w:rsidR="00146F9B" w:rsidRPr="00992858" w:rsidRDefault="00146F9B" w:rsidP="00146F9B">
            <w:pPr>
              <w:pStyle w:val="CaptionIRESC"/>
              <w:tabs>
                <w:tab w:val="left" w:pos="3313"/>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Emergency Systems Survivability Analysis</w:t>
            </w:r>
          </w:p>
        </w:tc>
        <w:tc>
          <w:tcPr>
            <w:tcW w:w="1129" w:type="dxa"/>
          </w:tcPr>
          <w:p w14:paraId="27E8A729"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HAZCON</w:t>
            </w:r>
          </w:p>
        </w:tc>
        <w:tc>
          <w:tcPr>
            <w:tcW w:w="284" w:type="dxa"/>
          </w:tcPr>
          <w:p w14:paraId="2361AA56"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74D061EE" w14:textId="77777777" w:rsidR="00146F9B" w:rsidRPr="00992858" w:rsidRDefault="00146F9B" w:rsidP="00146F9B">
            <w:pPr>
              <w:pStyle w:val="CaptionIRESC"/>
              <w:snapToGrid w:val="0"/>
              <w:spacing w:after="0"/>
              <w:ind w:leftChars="0" w:left="0" w:right="-67"/>
              <w:rPr>
                <w:rFonts w:ascii="Helvetica-Light" w:hAnsi="Helvetica-Light"/>
                <w:b w:val="0"/>
                <w:sz w:val="16"/>
                <w:szCs w:val="16"/>
                <w:lang w:eastAsia="zh-HK"/>
              </w:rPr>
            </w:pPr>
            <w:r w:rsidRPr="00992858">
              <w:rPr>
                <w:rFonts w:ascii="Helvetica-Light" w:hAnsi="Helvetica-Light"/>
                <w:b w:val="0"/>
                <w:sz w:val="16"/>
                <w:szCs w:val="16"/>
                <w:lang w:eastAsia="zh-HK"/>
              </w:rPr>
              <w:t>Hazards of Construction</w:t>
            </w:r>
          </w:p>
        </w:tc>
        <w:tc>
          <w:tcPr>
            <w:tcW w:w="1275" w:type="dxa"/>
          </w:tcPr>
          <w:p w14:paraId="7949EC9B"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SRS</w:t>
            </w:r>
          </w:p>
        </w:tc>
        <w:tc>
          <w:tcPr>
            <w:tcW w:w="284" w:type="dxa"/>
          </w:tcPr>
          <w:p w14:paraId="2406EDF9"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38E42015" w14:textId="77777777" w:rsidR="00146F9B" w:rsidRPr="00992858" w:rsidRDefault="00146F9B" w:rsidP="00146F9B">
            <w:pPr>
              <w:pStyle w:val="CaptionIRESC"/>
              <w:snapToGrid w:val="0"/>
              <w:spacing w:after="0"/>
              <w:ind w:leftChars="0" w:left="0" w:right="-67"/>
              <w:rPr>
                <w:rFonts w:ascii="Helvetica-Light" w:hAnsi="Helvetica-Light"/>
                <w:b w:val="0"/>
                <w:sz w:val="16"/>
                <w:szCs w:val="16"/>
                <w:lang w:eastAsia="zh-HK"/>
              </w:rPr>
            </w:pPr>
            <w:r w:rsidRPr="00992858">
              <w:rPr>
                <w:rFonts w:ascii="Helvetica-Light" w:hAnsi="Helvetica-Light"/>
                <w:b w:val="0"/>
                <w:sz w:val="16"/>
                <w:szCs w:val="16"/>
                <w:lang w:eastAsia="zh-HK"/>
              </w:rPr>
              <w:t>Safety Requirement Specifications</w:t>
            </w:r>
          </w:p>
        </w:tc>
      </w:tr>
      <w:tr w:rsidR="00146F9B" w:rsidRPr="00992858" w14:paraId="6798101C" w14:textId="77777777" w:rsidTr="00146F9B">
        <w:trPr>
          <w:trHeight w:val="365"/>
        </w:trPr>
        <w:tc>
          <w:tcPr>
            <w:tcW w:w="851" w:type="dxa"/>
          </w:tcPr>
          <w:p w14:paraId="432A16EF"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EERA</w:t>
            </w:r>
          </w:p>
        </w:tc>
        <w:tc>
          <w:tcPr>
            <w:tcW w:w="283" w:type="dxa"/>
          </w:tcPr>
          <w:p w14:paraId="40BEACC9"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6DF76C50" w14:textId="77777777" w:rsidR="00146F9B" w:rsidRPr="00992858" w:rsidRDefault="00146F9B" w:rsidP="00146F9B">
            <w:pPr>
              <w:pStyle w:val="CaptionIRESC"/>
              <w:tabs>
                <w:tab w:val="left" w:pos="3313"/>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Escape, Evacuation and Rescue Analysis</w:t>
            </w:r>
          </w:p>
        </w:tc>
        <w:tc>
          <w:tcPr>
            <w:tcW w:w="1129" w:type="dxa"/>
          </w:tcPr>
          <w:p w14:paraId="48033C56"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HFE</w:t>
            </w:r>
          </w:p>
        </w:tc>
        <w:tc>
          <w:tcPr>
            <w:tcW w:w="284" w:type="dxa"/>
          </w:tcPr>
          <w:p w14:paraId="3F2E9213"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78A6ACC7" w14:textId="77777777" w:rsidR="00146F9B" w:rsidRPr="00992858" w:rsidRDefault="00146F9B" w:rsidP="00146F9B">
            <w:pPr>
              <w:pStyle w:val="CaptionIRESC"/>
              <w:tabs>
                <w:tab w:val="left" w:pos="3044"/>
              </w:tabs>
              <w:snapToGrid w:val="0"/>
              <w:spacing w:after="0"/>
              <w:ind w:leftChars="0" w:left="0" w:right="-108"/>
              <w:rPr>
                <w:rFonts w:ascii="Helvetica-Light" w:hAnsi="Helvetica-Light"/>
                <w:b w:val="0"/>
                <w:sz w:val="16"/>
                <w:szCs w:val="16"/>
                <w:lang w:eastAsia="zh-HK"/>
              </w:rPr>
            </w:pPr>
            <w:r w:rsidRPr="00992858">
              <w:rPr>
                <w:rFonts w:ascii="Helvetica-Light" w:hAnsi="Helvetica-Light"/>
                <w:b w:val="0"/>
                <w:sz w:val="16"/>
                <w:szCs w:val="16"/>
                <w:lang w:eastAsia="zh-HK"/>
              </w:rPr>
              <w:t>Human Factors Engineering</w:t>
            </w:r>
          </w:p>
        </w:tc>
        <w:tc>
          <w:tcPr>
            <w:tcW w:w="1275" w:type="dxa"/>
          </w:tcPr>
          <w:p w14:paraId="2D3F523E"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SIMOPS</w:t>
            </w:r>
          </w:p>
        </w:tc>
        <w:tc>
          <w:tcPr>
            <w:tcW w:w="284" w:type="dxa"/>
          </w:tcPr>
          <w:p w14:paraId="7142E96A"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2F017FFE" w14:textId="77777777" w:rsidR="00146F9B" w:rsidRPr="00992858" w:rsidRDefault="00146F9B" w:rsidP="00146F9B">
            <w:pPr>
              <w:pStyle w:val="CaptionIRESC"/>
              <w:tabs>
                <w:tab w:val="left" w:pos="3044"/>
              </w:tabs>
              <w:snapToGrid w:val="0"/>
              <w:spacing w:after="0"/>
              <w:ind w:leftChars="0" w:left="0" w:right="-108"/>
              <w:rPr>
                <w:rFonts w:ascii="Helvetica-Light" w:hAnsi="Helvetica-Light"/>
                <w:b w:val="0"/>
                <w:sz w:val="16"/>
                <w:szCs w:val="16"/>
                <w:lang w:eastAsia="zh-HK"/>
              </w:rPr>
            </w:pPr>
            <w:r w:rsidRPr="00992858">
              <w:rPr>
                <w:rFonts w:ascii="Helvetica-Light" w:hAnsi="Helvetica-Light"/>
                <w:b w:val="0"/>
                <w:sz w:val="16"/>
                <w:szCs w:val="16"/>
                <w:lang w:eastAsia="zh-HK"/>
              </w:rPr>
              <w:t>Simultaneous Operation</w:t>
            </w:r>
          </w:p>
        </w:tc>
      </w:tr>
      <w:tr w:rsidR="00146F9B" w:rsidRPr="00992858" w14:paraId="139CA105" w14:textId="77777777" w:rsidTr="00146F9B">
        <w:trPr>
          <w:trHeight w:val="316"/>
        </w:trPr>
        <w:tc>
          <w:tcPr>
            <w:tcW w:w="851" w:type="dxa"/>
          </w:tcPr>
          <w:p w14:paraId="4FAEDE09"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FRA</w:t>
            </w:r>
          </w:p>
        </w:tc>
        <w:tc>
          <w:tcPr>
            <w:tcW w:w="283" w:type="dxa"/>
          </w:tcPr>
          <w:p w14:paraId="0288CD46"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5537AD47" w14:textId="77777777" w:rsidR="00146F9B" w:rsidRPr="00992858" w:rsidRDefault="00146F9B" w:rsidP="00146F9B">
            <w:pPr>
              <w:pStyle w:val="CaptionIRESC"/>
              <w:tabs>
                <w:tab w:val="left" w:pos="3313"/>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Fire Risk Assessment</w:t>
            </w:r>
          </w:p>
        </w:tc>
        <w:tc>
          <w:tcPr>
            <w:tcW w:w="1129" w:type="dxa"/>
          </w:tcPr>
          <w:p w14:paraId="53FF5523"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HRA</w:t>
            </w:r>
          </w:p>
        </w:tc>
        <w:tc>
          <w:tcPr>
            <w:tcW w:w="284" w:type="dxa"/>
          </w:tcPr>
          <w:p w14:paraId="0571F01E"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7F155E8D" w14:textId="77777777" w:rsidR="00146F9B" w:rsidRPr="00992858" w:rsidRDefault="00146F9B" w:rsidP="00146F9B">
            <w:pPr>
              <w:pStyle w:val="CaptionIRESC"/>
              <w:spacing w:after="0"/>
              <w:ind w:leftChars="0" w:left="0" w:right="41"/>
              <w:rPr>
                <w:rFonts w:ascii="Helvetica-Light" w:hAnsi="Helvetica-Light"/>
                <w:b w:val="0"/>
                <w:sz w:val="16"/>
                <w:szCs w:val="16"/>
                <w:lang w:eastAsia="zh-HK"/>
              </w:rPr>
            </w:pPr>
            <w:r w:rsidRPr="00992858">
              <w:rPr>
                <w:rFonts w:ascii="Helvetica-Light" w:hAnsi="Helvetica-Light"/>
                <w:b w:val="0"/>
                <w:sz w:val="16"/>
                <w:szCs w:val="16"/>
                <w:lang w:eastAsia="zh-HK"/>
              </w:rPr>
              <w:t>Health Risk Assessment</w:t>
            </w:r>
          </w:p>
        </w:tc>
        <w:tc>
          <w:tcPr>
            <w:tcW w:w="1275" w:type="dxa"/>
          </w:tcPr>
          <w:p w14:paraId="71D93524"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SGIA</w:t>
            </w:r>
          </w:p>
        </w:tc>
        <w:tc>
          <w:tcPr>
            <w:tcW w:w="284" w:type="dxa"/>
          </w:tcPr>
          <w:p w14:paraId="34D891E7"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73620D14" w14:textId="77777777" w:rsidR="00146F9B" w:rsidRPr="00992858" w:rsidRDefault="00146F9B" w:rsidP="00146F9B">
            <w:pPr>
              <w:pStyle w:val="CaptionIRESC"/>
              <w:tabs>
                <w:tab w:val="left" w:pos="3044"/>
              </w:tabs>
              <w:snapToGrid w:val="0"/>
              <w:spacing w:after="0"/>
              <w:ind w:leftChars="0" w:left="0" w:right="-108"/>
              <w:rPr>
                <w:rFonts w:ascii="Helvetica-Light" w:hAnsi="Helvetica-Light"/>
                <w:b w:val="0"/>
                <w:sz w:val="16"/>
                <w:szCs w:val="16"/>
                <w:lang w:eastAsia="zh-HK"/>
              </w:rPr>
            </w:pPr>
            <w:r w:rsidRPr="00992858">
              <w:rPr>
                <w:rFonts w:ascii="Helvetica-Light" w:hAnsi="Helvetica-Light"/>
                <w:b w:val="0"/>
                <w:sz w:val="16"/>
                <w:szCs w:val="16"/>
                <w:lang w:eastAsia="zh-HK"/>
              </w:rPr>
              <w:t>Smoke and Gas Ingress Analysis</w:t>
            </w:r>
          </w:p>
        </w:tc>
      </w:tr>
      <w:tr w:rsidR="00146F9B" w:rsidRPr="00992858" w14:paraId="0C7D149A" w14:textId="77777777" w:rsidTr="00146F9B">
        <w:tc>
          <w:tcPr>
            <w:tcW w:w="851" w:type="dxa"/>
          </w:tcPr>
          <w:p w14:paraId="7AD9EDBE"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FERA</w:t>
            </w:r>
          </w:p>
        </w:tc>
        <w:tc>
          <w:tcPr>
            <w:tcW w:w="283" w:type="dxa"/>
          </w:tcPr>
          <w:p w14:paraId="15828351"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4AF4867A" w14:textId="77777777" w:rsidR="00146F9B" w:rsidRPr="00992858" w:rsidRDefault="00146F9B" w:rsidP="00146F9B">
            <w:pPr>
              <w:pStyle w:val="CaptionIRESC"/>
              <w:tabs>
                <w:tab w:val="left" w:pos="3313"/>
              </w:tabs>
              <w:snapToGrid w:val="0"/>
              <w:spacing w:after="0"/>
              <w:ind w:leftChars="15" w:left="33" w:right="-108"/>
              <w:rPr>
                <w:rFonts w:ascii="Helvetica-Light" w:hAnsi="Helvetica-Light"/>
                <w:b w:val="0"/>
                <w:sz w:val="16"/>
                <w:szCs w:val="16"/>
                <w:lang w:eastAsia="zh-HK"/>
              </w:rPr>
            </w:pPr>
            <w:r w:rsidRPr="00992858">
              <w:rPr>
                <w:rFonts w:ascii="Helvetica-Light" w:hAnsi="Helvetica-Light"/>
                <w:b w:val="0"/>
                <w:sz w:val="16"/>
                <w:szCs w:val="16"/>
                <w:lang w:eastAsia="zh-HK"/>
              </w:rPr>
              <w:t>Fire and Explosion Risk Assessment</w:t>
            </w:r>
          </w:p>
        </w:tc>
        <w:tc>
          <w:tcPr>
            <w:tcW w:w="1129" w:type="dxa"/>
          </w:tcPr>
          <w:p w14:paraId="21D7DE2C"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Pr>
                <w:rFonts w:ascii="Helvetica-Light" w:hAnsi="Helvetica-Light"/>
                <w:b w:val="0"/>
                <w:sz w:val="16"/>
                <w:szCs w:val="16"/>
                <w:lang w:eastAsia="zh-HK"/>
              </w:rPr>
              <w:t>LDAR</w:t>
            </w:r>
          </w:p>
        </w:tc>
        <w:tc>
          <w:tcPr>
            <w:tcW w:w="284" w:type="dxa"/>
          </w:tcPr>
          <w:p w14:paraId="71730E61"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Pr>
                <w:rFonts w:ascii="Helvetica-Light" w:hAnsi="Helvetica-Light"/>
                <w:b w:val="0"/>
                <w:sz w:val="16"/>
                <w:szCs w:val="16"/>
                <w:lang w:eastAsia="zh-HK"/>
              </w:rPr>
              <w:t>:</w:t>
            </w:r>
          </w:p>
        </w:tc>
        <w:tc>
          <w:tcPr>
            <w:tcW w:w="2840" w:type="dxa"/>
          </w:tcPr>
          <w:p w14:paraId="65FB9B9E"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Pr>
                <w:rFonts w:ascii="Helvetica-Light" w:hAnsi="Helvetica-Light"/>
                <w:b w:val="0"/>
                <w:sz w:val="16"/>
                <w:szCs w:val="16"/>
                <w:lang w:eastAsia="zh-HK"/>
              </w:rPr>
              <w:t>Leak Detection and Repair Program</w:t>
            </w:r>
          </w:p>
        </w:tc>
        <w:tc>
          <w:tcPr>
            <w:tcW w:w="1275" w:type="dxa"/>
          </w:tcPr>
          <w:p w14:paraId="008DEA53"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SCE&amp;PS</w:t>
            </w:r>
          </w:p>
        </w:tc>
        <w:tc>
          <w:tcPr>
            <w:tcW w:w="284" w:type="dxa"/>
          </w:tcPr>
          <w:p w14:paraId="5F63112C"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7696A677" w14:textId="77777777" w:rsidR="00146F9B" w:rsidRPr="00992858" w:rsidRDefault="00146F9B" w:rsidP="00146F9B">
            <w:pPr>
              <w:pStyle w:val="CaptionIRESC"/>
              <w:snapToGrid w:val="0"/>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Safety Critical Elements &amp; Performance Standards</w:t>
            </w:r>
          </w:p>
        </w:tc>
      </w:tr>
      <w:tr w:rsidR="00146F9B" w:rsidRPr="00992858" w14:paraId="79A6259F" w14:textId="77777777" w:rsidTr="00146F9B">
        <w:tc>
          <w:tcPr>
            <w:tcW w:w="851" w:type="dxa"/>
          </w:tcPr>
          <w:p w14:paraId="358C04AE"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F&amp;G</w:t>
            </w:r>
          </w:p>
        </w:tc>
        <w:tc>
          <w:tcPr>
            <w:tcW w:w="283" w:type="dxa"/>
          </w:tcPr>
          <w:p w14:paraId="579C4B8B"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220B0683" w14:textId="77777777" w:rsidR="00146F9B" w:rsidRPr="00992858" w:rsidRDefault="00146F9B" w:rsidP="00146F9B">
            <w:pPr>
              <w:pStyle w:val="CaptionIRESC"/>
              <w:tabs>
                <w:tab w:val="left" w:pos="3044"/>
              </w:tabs>
              <w:snapToGrid w:val="0"/>
              <w:spacing w:after="0"/>
              <w:ind w:leftChars="37" w:left="81" w:right="-108"/>
              <w:rPr>
                <w:rFonts w:ascii="Helvetica-Light" w:hAnsi="Helvetica-Light"/>
                <w:b w:val="0"/>
                <w:sz w:val="16"/>
                <w:szCs w:val="16"/>
                <w:lang w:eastAsia="zh-HK"/>
              </w:rPr>
            </w:pPr>
            <w:r w:rsidRPr="00992858">
              <w:rPr>
                <w:rFonts w:ascii="Helvetica-Light" w:hAnsi="Helvetica-Light"/>
                <w:b w:val="0"/>
                <w:sz w:val="16"/>
                <w:szCs w:val="16"/>
                <w:lang w:eastAsia="zh-HK"/>
              </w:rPr>
              <w:t>Fire &amp; Gas</w:t>
            </w:r>
          </w:p>
        </w:tc>
        <w:tc>
          <w:tcPr>
            <w:tcW w:w="1129" w:type="dxa"/>
          </w:tcPr>
          <w:p w14:paraId="1C05A277"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MI</w:t>
            </w:r>
          </w:p>
        </w:tc>
        <w:tc>
          <w:tcPr>
            <w:tcW w:w="284" w:type="dxa"/>
          </w:tcPr>
          <w:p w14:paraId="1F365EAA"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03DA526A"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Mechanical Integrity</w:t>
            </w:r>
          </w:p>
        </w:tc>
        <w:tc>
          <w:tcPr>
            <w:tcW w:w="1275" w:type="dxa"/>
          </w:tcPr>
          <w:p w14:paraId="699857E4"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TRA</w:t>
            </w:r>
          </w:p>
        </w:tc>
        <w:tc>
          <w:tcPr>
            <w:tcW w:w="284" w:type="dxa"/>
          </w:tcPr>
          <w:p w14:paraId="1470A630"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40A4498B" w14:textId="77777777" w:rsidR="00146F9B" w:rsidRPr="00992858" w:rsidRDefault="00146F9B" w:rsidP="00146F9B">
            <w:pPr>
              <w:pStyle w:val="CaptionIRESC"/>
              <w:tabs>
                <w:tab w:val="left" w:pos="3044"/>
              </w:tabs>
              <w:snapToGrid w:val="0"/>
              <w:spacing w:after="0"/>
              <w:ind w:leftChars="0" w:left="0" w:right="-108"/>
              <w:rPr>
                <w:rFonts w:ascii="Helvetica-Light" w:hAnsi="Helvetica-Light"/>
                <w:b w:val="0"/>
                <w:sz w:val="16"/>
                <w:szCs w:val="16"/>
                <w:lang w:eastAsia="zh-HK"/>
              </w:rPr>
            </w:pPr>
            <w:r w:rsidRPr="00992858">
              <w:rPr>
                <w:rFonts w:ascii="Helvetica-Light" w:hAnsi="Helvetica-Light"/>
                <w:b w:val="0"/>
                <w:sz w:val="16"/>
                <w:szCs w:val="16"/>
                <w:lang w:eastAsia="zh-HK"/>
              </w:rPr>
              <w:t>Thermal Radiation Analysis</w:t>
            </w:r>
          </w:p>
        </w:tc>
      </w:tr>
      <w:tr w:rsidR="00146F9B" w:rsidRPr="00992858" w14:paraId="5750EDB5" w14:textId="77777777" w:rsidTr="00146F9B">
        <w:tc>
          <w:tcPr>
            <w:tcW w:w="851" w:type="dxa"/>
          </w:tcPr>
          <w:p w14:paraId="75FE3394" w14:textId="77777777" w:rsidR="00146F9B" w:rsidRPr="00992858" w:rsidRDefault="00146F9B" w:rsidP="00146F9B">
            <w:pPr>
              <w:pStyle w:val="CaptionIRESC"/>
              <w:spacing w:after="0"/>
              <w:ind w:leftChars="-49" w:left="-108" w:right="0" w:firstLineChars="50" w:firstLine="80"/>
              <w:rPr>
                <w:rFonts w:ascii="Helvetica-Light" w:hAnsi="Helvetica-Light"/>
                <w:b w:val="0"/>
                <w:sz w:val="16"/>
                <w:szCs w:val="16"/>
                <w:lang w:eastAsia="zh-HK"/>
              </w:rPr>
            </w:pPr>
            <w:r w:rsidRPr="00992858">
              <w:rPr>
                <w:rFonts w:ascii="Helvetica-Light" w:hAnsi="Helvetica-Light"/>
                <w:b w:val="0"/>
                <w:sz w:val="16"/>
                <w:szCs w:val="16"/>
                <w:lang w:eastAsia="zh-HK"/>
              </w:rPr>
              <w:t>FMEA</w:t>
            </w:r>
          </w:p>
        </w:tc>
        <w:tc>
          <w:tcPr>
            <w:tcW w:w="283" w:type="dxa"/>
          </w:tcPr>
          <w:p w14:paraId="340DA77B"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0ADEF71F" w14:textId="77777777" w:rsidR="00146F9B" w:rsidRPr="00992858" w:rsidRDefault="00146F9B" w:rsidP="00146F9B">
            <w:pPr>
              <w:pStyle w:val="CaptionIRESC"/>
              <w:snapToGrid w:val="0"/>
              <w:spacing w:after="0"/>
              <w:ind w:leftChars="37" w:left="81" w:right="34"/>
              <w:rPr>
                <w:rFonts w:ascii="Helvetica-Light" w:hAnsi="Helvetica-Light"/>
                <w:b w:val="0"/>
                <w:sz w:val="16"/>
                <w:szCs w:val="16"/>
                <w:lang w:eastAsia="zh-HK"/>
              </w:rPr>
            </w:pPr>
            <w:r w:rsidRPr="00992858">
              <w:rPr>
                <w:rFonts w:ascii="Helvetica-Light" w:hAnsi="Helvetica-Light"/>
                <w:b w:val="0"/>
                <w:sz w:val="16"/>
                <w:szCs w:val="16"/>
                <w:lang w:eastAsia="zh-HK"/>
              </w:rPr>
              <w:t>Failure Mode Effects Analysis</w:t>
            </w:r>
          </w:p>
        </w:tc>
        <w:tc>
          <w:tcPr>
            <w:tcW w:w="1129" w:type="dxa"/>
          </w:tcPr>
          <w:p w14:paraId="26BB2725"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PEA</w:t>
            </w:r>
          </w:p>
        </w:tc>
        <w:tc>
          <w:tcPr>
            <w:tcW w:w="284" w:type="dxa"/>
          </w:tcPr>
          <w:p w14:paraId="74D989D5"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5889B6F3" w14:textId="77777777" w:rsidR="00146F9B" w:rsidRPr="00992858" w:rsidRDefault="00146F9B" w:rsidP="00146F9B">
            <w:pPr>
              <w:pStyle w:val="CaptionIRESC"/>
              <w:tabs>
                <w:tab w:val="left" w:pos="3044"/>
              </w:tabs>
              <w:snapToGrid w:val="0"/>
              <w:spacing w:after="0"/>
              <w:ind w:leftChars="0" w:left="0" w:right="-108"/>
              <w:rPr>
                <w:rFonts w:ascii="Helvetica-Light" w:hAnsi="Helvetica-Light"/>
                <w:b w:val="0"/>
                <w:sz w:val="16"/>
                <w:szCs w:val="16"/>
                <w:lang w:eastAsia="zh-HK"/>
              </w:rPr>
            </w:pPr>
            <w:r w:rsidRPr="00992858">
              <w:rPr>
                <w:rFonts w:ascii="Helvetica-Light" w:hAnsi="Helvetica-Light"/>
                <w:b w:val="0"/>
                <w:sz w:val="16"/>
                <w:szCs w:val="16"/>
                <w:lang w:eastAsia="zh-HK"/>
              </w:rPr>
              <w:t>Probabilistic Explosion Analysis</w:t>
            </w:r>
          </w:p>
        </w:tc>
        <w:tc>
          <w:tcPr>
            <w:tcW w:w="1275" w:type="dxa"/>
          </w:tcPr>
          <w:p w14:paraId="363C6ACF" w14:textId="77777777" w:rsidR="00146F9B" w:rsidRPr="00992858" w:rsidRDefault="00146F9B" w:rsidP="00146F9B">
            <w:pPr>
              <w:pStyle w:val="CaptionIRESC"/>
              <w:spacing w:after="0"/>
              <w:ind w:leftChars="0" w:left="0" w:right="-46"/>
              <w:rPr>
                <w:rFonts w:ascii="Helvetica-Light" w:hAnsi="Helvetica-Light"/>
                <w:b w:val="0"/>
                <w:sz w:val="16"/>
                <w:szCs w:val="16"/>
                <w:lang w:eastAsia="zh-HK"/>
              </w:rPr>
            </w:pPr>
            <w:r w:rsidRPr="00992858">
              <w:rPr>
                <w:rFonts w:ascii="Helvetica-Light" w:hAnsi="Helvetica-Light"/>
                <w:b w:val="0"/>
                <w:sz w:val="16"/>
                <w:szCs w:val="16"/>
                <w:lang w:eastAsia="zh-HK"/>
              </w:rPr>
              <w:t>WSE</w:t>
            </w:r>
          </w:p>
        </w:tc>
        <w:tc>
          <w:tcPr>
            <w:tcW w:w="284" w:type="dxa"/>
          </w:tcPr>
          <w:p w14:paraId="46DA5B92"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4394" w:type="dxa"/>
          </w:tcPr>
          <w:p w14:paraId="41F7B7BF" w14:textId="77777777" w:rsidR="00146F9B" w:rsidRPr="00992858" w:rsidRDefault="00146F9B" w:rsidP="00146F9B">
            <w:pPr>
              <w:pStyle w:val="CaptionIRESC"/>
              <w:snapToGrid w:val="0"/>
              <w:spacing w:after="0"/>
              <w:ind w:leftChars="0" w:left="0" w:right="33"/>
              <w:rPr>
                <w:rFonts w:ascii="Helvetica-Light" w:hAnsi="Helvetica-Light"/>
                <w:b w:val="0"/>
                <w:sz w:val="16"/>
                <w:szCs w:val="16"/>
                <w:lang w:eastAsia="zh-HK"/>
              </w:rPr>
            </w:pPr>
            <w:r w:rsidRPr="00992858">
              <w:rPr>
                <w:rFonts w:ascii="Helvetica-Light" w:hAnsi="Helvetica-Light"/>
                <w:b w:val="0"/>
                <w:sz w:val="16"/>
                <w:szCs w:val="16"/>
                <w:lang w:eastAsia="zh-HK"/>
              </w:rPr>
              <w:t>Written Scheme of Examination</w:t>
            </w:r>
          </w:p>
        </w:tc>
      </w:tr>
      <w:tr w:rsidR="00146F9B" w:rsidRPr="000541A0" w14:paraId="2AA74518" w14:textId="77777777" w:rsidTr="00146F9B">
        <w:tc>
          <w:tcPr>
            <w:tcW w:w="851" w:type="dxa"/>
          </w:tcPr>
          <w:p w14:paraId="56BC11FE" w14:textId="77777777" w:rsidR="00146F9B" w:rsidRPr="00992858" w:rsidRDefault="00146F9B" w:rsidP="00146F9B">
            <w:pPr>
              <w:pStyle w:val="CaptionIRESC"/>
              <w:spacing w:after="0"/>
              <w:ind w:leftChars="-49" w:left="-108" w:right="0" w:firstLineChars="67" w:firstLine="107"/>
              <w:rPr>
                <w:rFonts w:ascii="Helvetica-Light" w:hAnsi="Helvetica-Light"/>
                <w:b w:val="0"/>
                <w:sz w:val="16"/>
                <w:szCs w:val="16"/>
                <w:lang w:eastAsia="zh-HK"/>
              </w:rPr>
            </w:pPr>
            <w:r w:rsidRPr="00992858">
              <w:rPr>
                <w:rFonts w:ascii="Helvetica-Light" w:hAnsi="Helvetica-Light"/>
                <w:b w:val="0"/>
                <w:sz w:val="16"/>
                <w:szCs w:val="16"/>
                <w:lang w:eastAsia="zh-HK"/>
              </w:rPr>
              <w:t>GDM</w:t>
            </w:r>
          </w:p>
        </w:tc>
        <w:tc>
          <w:tcPr>
            <w:tcW w:w="283" w:type="dxa"/>
          </w:tcPr>
          <w:p w14:paraId="080B23EE"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35" w:type="dxa"/>
          </w:tcPr>
          <w:p w14:paraId="2E6E0F18" w14:textId="77777777" w:rsidR="00146F9B" w:rsidRPr="00992858" w:rsidRDefault="00146F9B" w:rsidP="00146F9B">
            <w:pPr>
              <w:pStyle w:val="CaptionIRESC"/>
              <w:tabs>
                <w:tab w:val="left" w:pos="3044"/>
              </w:tabs>
              <w:snapToGrid w:val="0"/>
              <w:spacing w:after="0"/>
              <w:ind w:leftChars="37" w:left="81" w:right="-108"/>
              <w:rPr>
                <w:rFonts w:ascii="Helvetica-Light" w:hAnsi="Helvetica-Light"/>
                <w:b w:val="0"/>
                <w:sz w:val="16"/>
                <w:szCs w:val="16"/>
                <w:lang w:eastAsia="zh-HK"/>
              </w:rPr>
            </w:pPr>
            <w:r w:rsidRPr="00992858">
              <w:rPr>
                <w:rFonts w:ascii="Helvetica-Light" w:hAnsi="Helvetica-Light"/>
                <w:b w:val="0"/>
                <w:sz w:val="16"/>
                <w:szCs w:val="16"/>
                <w:lang w:eastAsia="zh-HK"/>
              </w:rPr>
              <w:t>Gas Dispersion Modelling</w:t>
            </w:r>
          </w:p>
        </w:tc>
        <w:tc>
          <w:tcPr>
            <w:tcW w:w="1129" w:type="dxa"/>
          </w:tcPr>
          <w:p w14:paraId="4F45D6F2" w14:textId="77777777" w:rsidR="00146F9B" w:rsidRPr="00992858" w:rsidRDefault="00146F9B" w:rsidP="00146F9B">
            <w:pPr>
              <w:pStyle w:val="CaptionIRESC"/>
              <w:spacing w:after="0"/>
              <w:ind w:leftChars="0" w:left="0" w:right="0"/>
              <w:rPr>
                <w:rFonts w:ascii="Helvetica-Light" w:hAnsi="Helvetica-Light"/>
                <w:b w:val="0"/>
                <w:sz w:val="16"/>
                <w:szCs w:val="16"/>
                <w:lang w:eastAsia="zh-HK"/>
              </w:rPr>
            </w:pPr>
            <w:r w:rsidRPr="00992858">
              <w:rPr>
                <w:rFonts w:ascii="Helvetica-Light" w:hAnsi="Helvetica-Light"/>
                <w:b w:val="0"/>
                <w:sz w:val="16"/>
                <w:szCs w:val="16"/>
                <w:lang w:eastAsia="zh-HK"/>
              </w:rPr>
              <w:t>QRA</w:t>
            </w:r>
          </w:p>
        </w:tc>
        <w:tc>
          <w:tcPr>
            <w:tcW w:w="284" w:type="dxa"/>
          </w:tcPr>
          <w:p w14:paraId="4553E9D7" w14:textId="77777777" w:rsidR="00146F9B" w:rsidRPr="00992858" w:rsidRDefault="00146F9B" w:rsidP="00146F9B">
            <w:pPr>
              <w:pStyle w:val="CaptionIRESC"/>
              <w:spacing w:after="0"/>
              <w:ind w:leftChars="0" w:left="0"/>
              <w:rPr>
                <w:rFonts w:ascii="Helvetica-Light" w:hAnsi="Helvetica-Light"/>
                <w:b w:val="0"/>
                <w:sz w:val="16"/>
                <w:szCs w:val="16"/>
                <w:lang w:eastAsia="zh-HK"/>
              </w:rPr>
            </w:pPr>
            <w:r w:rsidRPr="00992858">
              <w:rPr>
                <w:rFonts w:ascii="Helvetica-Light" w:hAnsi="Helvetica-Light"/>
                <w:b w:val="0"/>
                <w:sz w:val="16"/>
                <w:szCs w:val="16"/>
                <w:lang w:eastAsia="zh-HK"/>
              </w:rPr>
              <w:t>:</w:t>
            </w:r>
          </w:p>
        </w:tc>
        <w:tc>
          <w:tcPr>
            <w:tcW w:w="2840" w:type="dxa"/>
          </w:tcPr>
          <w:p w14:paraId="3F3EB479" w14:textId="77777777" w:rsidR="00146F9B" w:rsidRPr="00ED3689" w:rsidRDefault="00146F9B" w:rsidP="00146F9B">
            <w:pPr>
              <w:pStyle w:val="CaptionIRESC"/>
              <w:tabs>
                <w:tab w:val="left" w:pos="3044"/>
              </w:tabs>
              <w:snapToGrid w:val="0"/>
              <w:spacing w:after="0"/>
              <w:ind w:leftChars="0" w:left="0" w:right="-108"/>
              <w:rPr>
                <w:rFonts w:ascii="Helvetica-Light" w:hAnsi="Helvetica-Light"/>
                <w:b w:val="0"/>
                <w:sz w:val="16"/>
                <w:szCs w:val="16"/>
                <w:lang w:eastAsia="zh-HK"/>
              </w:rPr>
            </w:pPr>
            <w:r w:rsidRPr="00992858">
              <w:rPr>
                <w:rFonts w:ascii="Helvetica-Light" w:hAnsi="Helvetica-Light"/>
                <w:b w:val="0"/>
                <w:sz w:val="16"/>
                <w:szCs w:val="16"/>
                <w:lang w:eastAsia="zh-HK"/>
              </w:rPr>
              <w:t>Quantitative Risk Assessment</w:t>
            </w:r>
          </w:p>
        </w:tc>
        <w:tc>
          <w:tcPr>
            <w:tcW w:w="1275" w:type="dxa"/>
          </w:tcPr>
          <w:p w14:paraId="639E57DA" w14:textId="77777777" w:rsidR="00146F9B" w:rsidRPr="00ED3689" w:rsidRDefault="00146F9B" w:rsidP="00146F9B">
            <w:pPr>
              <w:pStyle w:val="CaptionIRESC"/>
              <w:spacing w:after="0"/>
              <w:ind w:leftChars="0" w:left="0"/>
              <w:rPr>
                <w:rFonts w:ascii="Helvetica-Light" w:hAnsi="Helvetica-Light"/>
                <w:b w:val="0"/>
                <w:sz w:val="16"/>
                <w:szCs w:val="16"/>
                <w:lang w:eastAsia="zh-HK"/>
              </w:rPr>
            </w:pPr>
          </w:p>
        </w:tc>
        <w:tc>
          <w:tcPr>
            <w:tcW w:w="284" w:type="dxa"/>
          </w:tcPr>
          <w:p w14:paraId="4C9D347D" w14:textId="77777777" w:rsidR="00146F9B" w:rsidRPr="00ED3689" w:rsidRDefault="00146F9B" w:rsidP="00146F9B">
            <w:pPr>
              <w:pStyle w:val="CaptionIRESC"/>
              <w:spacing w:after="0"/>
              <w:ind w:leftChars="0" w:left="0"/>
              <w:rPr>
                <w:rFonts w:ascii="Helvetica-Light" w:hAnsi="Helvetica-Light"/>
                <w:b w:val="0"/>
                <w:sz w:val="16"/>
                <w:szCs w:val="16"/>
                <w:lang w:eastAsia="zh-HK"/>
              </w:rPr>
            </w:pPr>
          </w:p>
        </w:tc>
        <w:tc>
          <w:tcPr>
            <w:tcW w:w="4394" w:type="dxa"/>
          </w:tcPr>
          <w:p w14:paraId="45F387A3" w14:textId="77777777" w:rsidR="00146F9B" w:rsidRPr="00ED3689" w:rsidRDefault="00146F9B" w:rsidP="00146F9B">
            <w:pPr>
              <w:pStyle w:val="CaptionIRESC"/>
              <w:spacing w:after="0"/>
              <w:ind w:leftChars="0" w:left="0"/>
              <w:rPr>
                <w:rFonts w:ascii="Helvetica-Light" w:hAnsi="Helvetica-Light"/>
                <w:b w:val="0"/>
                <w:sz w:val="16"/>
                <w:szCs w:val="16"/>
                <w:lang w:eastAsia="zh-HK"/>
              </w:rPr>
            </w:pPr>
          </w:p>
        </w:tc>
      </w:tr>
    </w:tbl>
    <w:p w14:paraId="5E434C99" w14:textId="77777777" w:rsidR="00146F9B" w:rsidDel="00756C34" w:rsidRDefault="00146F9B" w:rsidP="00470DE8">
      <w:pPr>
        <w:pStyle w:val="Caption"/>
        <w:spacing w:after="100"/>
        <w:ind w:leftChars="0" w:left="0"/>
        <w:rPr>
          <w:del w:id="1340" w:author="Vincentius Mario PURNAMA" w:date="2020-08-25T22:38:00Z"/>
          <w:rFonts w:ascii="Helvetica" w:hAnsi="Helvetica" w:cs="Helvetica"/>
          <w:b/>
          <w:i w:val="0"/>
          <w:iCs w:val="0"/>
          <w:color w:val="auto"/>
          <w:sz w:val="22"/>
          <w:szCs w:val="22"/>
          <w:highlight w:val="yellow"/>
          <w:lang w:val="en-GB" w:eastAsia="zh-HK"/>
        </w:rPr>
      </w:pPr>
    </w:p>
    <w:p w14:paraId="560B2703" w14:textId="71C814C0" w:rsidR="00632270" w:rsidDel="00D54CE1" w:rsidRDefault="00632270">
      <w:pPr>
        <w:spacing w:after="0" w:line="240" w:lineRule="auto"/>
        <w:ind w:leftChars="0" w:left="0" w:right="0"/>
        <w:contextualSpacing w:val="0"/>
        <w:rPr>
          <w:del w:id="1341" w:author="Vincentius Mario PURNAMA" w:date="2020-08-25T22:39:00Z"/>
          <w:i/>
          <w:iCs/>
          <w:color w:val="1F497D" w:themeColor="text2"/>
          <w:sz w:val="18"/>
          <w:szCs w:val="18"/>
          <w:lang w:val="en-US"/>
        </w:rPr>
      </w:pPr>
    </w:p>
    <w:p w14:paraId="5E21AD90" w14:textId="77777777" w:rsidR="00417116" w:rsidRDefault="00417116" w:rsidP="00D54CE1">
      <w:pPr>
        <w:pStyle w:val="Bullet1IRESC"/>
        <w:numPr>
          <w:ilvl w:val="0"/>
          <w:numId w:val="0"/>
        </w:numPr>
        <w:jc w:val="left"/>
        <w:sectPr w:rsidR="00417116" w:rsidSect="00A7346A">
          <w:headerReference w:type="default" r:id="rId39"/>
          <w:footerReference w:type="default" r:id="rId40"/>
          <w:pgSz w:w="16838" w:h="11906" w:orient="landscape" w:code="9"/>
          <w:pgMar w:top="567" w:right="1701" w:bottom="567" w:left="1418" w:header="601" w:footer="992" w:gutter="567"/>
          <w:cols w:space="425"/>
          <w:docGrid w:type="lines" w:linePitch="360"/>
        </w:sectPr>
      </w:pPr>
    </w:p>
    <w:p w14:paraId="3F7474DE" w14:textId="77777777" w:rsidR="00ED74AE" w:rsidRPr="003524A7" w:rsidRDefault="00ED74AE" w:rsidP="00756C34">
      <w:pPr>
        <w:ind w:leftChars="146" w:left="321"/>
        <w:jc w:val="both"/>
      </w:pPr>
      <w:r w:rsidRPr="00EC021C">
        <w:lastRenderedPageBreak/>
        <w:t>We believe that for safety and risk studies, the capa</w:t>
      </w:r>
      <w:r w:rsidRPr="003524A7">
        <w:t xml:space="preserve">bility of a company is attributed to the experience of its staff. Our staff has a well-established reputation </w:t>
      </w:r>
      <w:r w:rsidR="00B10334" w:rsidRPr="003524A7">
        <w:t xml:space="preserve">with </w:t>
      </w:r>
      <w:r w:rsidRPr="003524A7">
        <w:t>a variety of</w:t>
      </w:r>
      <w:r w:rsidR="00B10334" w:rsidRPr="003524A7">
        <w:t xml:space="preserve"> experiences in</w:t>
      </w:r>
      <w:r w:rsidRPr="003524A7">
        <w:t xml:space="preserve"> areas such as process design and operation, process safety and risk assessment of different industry sectors (e.g. Processing Facilities, Offshore Facilities, Refinery, Oil &amp; Gas, and Petrochemical etc.). </w:t>
      </w:r>
    </w:p>
    <w:p w14:paraId="71B44C60" w14:textId="77777777" w:rsidR="00ED74AE" w:rsidRPr="003524A7" w:rsidRDefault="00ED74AE" w:rsidP="007230FF">
      <w:pPr>
        <w:widowControl w:val="0"/>
        <w:autoSpaceDE w:val="0"/>
        <w:autoSpaceDN w:val="0"/>
        <w:adjustRightInd w:val="0"/>
        <w:spacing w:after="0" w:line="240" w:lineRule="auto"/>
        <w:ind w:left="708"/>
        <w:jc w:val="both"/>
        <w:rPr>
          <w:rFonts w:cs="Helvetica"/>
          <w:lang w:eastAsia="zh-HK"/>
        </w:rPr>
      </w:pPr>
    </w:p>
    <w:p w14:paraId="2CE2F603" w14:textId="77777777" w:rsidR="0006258F" w:rsidRPr="003524A7" w:rsidRDefault="0006258F" w:rsidP="007230FF">
      <w:pPr>
        <w:spacing w:after="240"/>
        <w:ind w:left="708"/>
        <w:jc w:val="both"/>
      </w:pPr>
      <w:r w:rsidRPr="003524A7">
        <w:t>We have full capability to provide the following services:</w:t>
      </w:r>
    </w:p>
    <w:p w14:paraId="1A04A3BD" w14:textId="77777777" w:rsidR="0006258F" w:rsidRPr="003524A7" w:rsidRDefault="0006258F" w:rsidP="007230FF">
      <w:pPr>
        <w:pStyle w:val="Bullet1IRESC"/>
        <w:spacing w:after="48"/>
        <w:ind w:left="1134" w:hanging="425"/>
      </w:pPr>
      <w:r w:rsidRPr="003524A7">
        <w:t>Hazard Identification (HAZID) study;</w:t>
      </w:r>
    </w:p>
    <w:p w14:paraId="3F0A4A8C" w14:textId="77777777" w:rsidR="0006258F" w:rsidRPr="003524A7" w:rsidRDefault="0006258F" w:rsidP="007230FF">
      <w:pPr>
        <w:pStyle w:val="Bullet1IRESC"/>
        <w:spacing w:after="48"/>
        <w:ind w:left="1134" w:hanging="425"/>
      </w:pPr>
      <w:r w:rsidRPr="003524A7">
        <w:t>Hazard and Operability (HAZOP) study;</w:t>
      </w:r>
    </w:p>
    <w:p w14:paraId="08DAC23E" w14:textId="77777777" w:rsidR="0006258F" w:rsidRPr="003524A7" w:rsidRDefault="0006258F" w:rsidP="007230FF">
      <w:pPr>
        <w:pStyle w:val="Bullet1IRESC"/>
        <w:spacing w:after="48"/>
        <w:ind w:left="1134" w:hanging="425"/>
      </w:pPr>
      <w:r w:rsidRPr="003524A7">
        <w:t>Safety Integrity Level (SIL) study;</w:t>
      </w:r>
    </w:p>
    <w:p w14:paraId="4B5A6EC8" w14:textId="77777777" w:rsidR="0006258F" w:rsidRPr="003524A7" w:rsidRDefault="0006258F" w:rsidP="007230FF">
      <w:pPr>
        <w:pStyle w:val="Bullet1IRESC"/>
        <w:spacing w:after="48"/>
        <w:ind w:left="1134" w:hanging="425"/>
      </w:pPr>
      <w:r w:rsidRPr="003524A7">
        <w:t>Quantitative Risk Assessment (QRA) study;</w:t>
      </w:r>
    </w:p>
    <w:p w14:paraId="6758D994" w14:textId="77777777" w:rsidR="0006258F" w:rsidRPr="003524A7" w:rsidRDefault="0006258F" w:rsidP="007230FF">
      <w:pPr>
        <w:pStyle w:val="Bullet1IRESC"/>
        <w:spacing w:after="48"/>
        <w:ind w:left="1134" w:hanging="425"/>
      </w:pPr>
      <w:r w:rsidRPr="003524A7">
        <w:t>Onshore and Offshore Formal Safety Studies, Health, Safety and Environmental Impact Assessment (HSEIA);</w:t>
      </w:r>
    </w:p>
    <w:p w14:paraId="569FE452" w14:textId="77777777" w:rsidR="0006258F" w:rsidRPr="003524A7" w:rsidRDefault="0006258F" w:rsidP="007230FF">
      <w:pPr>
        <w:pStyle w:val="Bullet1IRESC"/>
        <w:spacing w:after="48"/>
        <w:ind w:left="1134" w:hanging="425"/>
      </w:pPr>
      <w:r w:rsidRPr="003524A7">
        <w:t>Escape, Evacuation and Rescue Analysis (EERA) and Emergency System Survivability Analysis (ESSA) study;</w:t>
      </w:r>
    </w:p>
    <w:p w14:paraId="4F070AA9" w14:textId="77777777" w:rsidR="0006258F" w:rsidRPr="003524A7" w:rsidRDefault="0006258F" w:rsidP="007230FF">
      <w:pPr>
        <w:pStyle w:val="Bullet1IRESC"/>
        <w:spacing w:after="48"/>
        <w:ind w:left="1134" w:hanging="425"/>
      </w:pPr>
      <w:r w:rsidRPr="003524A7">
        <w:t xml:space="preserve">Reliability, Availability and Maintainability studies (RAM), Failure Modes and Effects Analysis (FMEA) and Reliability </w:t>
      </w:r>
      <w:proofErr w:type="spellStart"/>
      <w:r w:rsidRPr="003524A7">
        <w:t>Centered</w:t>
      </w:r>
      <w:proofErr w:type="spellEnd"/>
      <w:r w:rsidRPr="003524A7">
        <w:t xml:space="preserve"> Maintenance (RCM);</w:t>
      </w:r>
    </w:p>
    <w:p w14:paraId="5C30CC4F" w14:textId="77777777" w:rsidR="0006258F" w:rsidRPr="003524A7" w:rsidRDefault="0006258F" w:rsidP="007230FF">
      <w:pPr>
        <w:pStyle w:val="Bullet1IRESC"/>
        <w:spacing w:after="48"/>
        <w:ind w:left="1134" w:hanging="425"/>
      </w:pPr>
      <w:r w:rsidRPr="003524A7">
        <w:t xml:space="preserve">Layer of Protection Analysis (LOPA), SAFOP and </w:t>
      </w:r>
      <w:proofErr w:type="spellStart"/>
      <w:r w:rsidRPr="003524A7">
        <w:t>eHAZOP</w:t>
      </w:r>
      <w:proofErr w:type="spellEnd"/>
      <w:r w:rsidRPr="003524A7">
        <w:t xml:space="preserve"> studies, and preparation of Safety Requirement Specifications (SRS);</w:t>
      </w:r>
    </w:p>
    <w:p w14:paraId="571AE783" w14:textId="77777777" w:rsidR="0006258F" w:rsidRPr="003524A7" w:rsidRDefault="0006258F" w:rsidP="007230FF">
      <w:pPr>
        <w:pStyle w:val="Bullet1IRESC"/>
        <w:spacing w:after="48"/>
        <w:ind w:left="1134" w:hanging="425"/>
      </w:pPr>
      <w:r w:rsidRPr="003524A7">
        <w:t>Acoustic Induced Vibration (AIV) and Noise &amp; Vibration studies;</w:t>
      </w:r>
    </w:p>
    <w:p w14:paraId="3E306D3F" w14:textId="77777777" w:rsidR="0006258F" w:rsidRPr="003524A7" w:rsidRDefault="0006258F" w:rsidP="007230FF">
      <w:pPr>
        <w:pStyle w:val="Bullet1IRESC"/>
        <w:spacing w:after="48"/>
        <w:ind w:left="1134" w:hanging="425"/>
      </w:pPr>
      <w:r w:rsidRPr="003524A7">
        <w:t>Human Factor Engineering (HFE) study;</w:t>
      </w:r>
    </w:p>
    <w:p w14:paraId="62DBEFDD" w14:textId="77777777" w:rsidR="0006258F" w:rsidRPr="003524A7" w:rsidRDefault="0006258F" w:rsidP="007230FF">
      <w:pPr>
        <w:pStyle w:val="Bullet1IRESC"/>
        <w:spacing w:after="48"/>
        <w:ind w:left="1134" w:hanging="425"/>
      </w:pPr>
      <w:r w:rsidRPr="003524A7">
        <w:t>Gas Dispersion Study</w:t>
      </w:r>
      <w:r w:rsidR="00FA7E53" w:rsidRPr="003524A7">
        <w:t>;</w:t>
      </w:r>
    </w:p>
    <w:p w14:paraId="2A8DD34B" w14:textId="77777777" w:rsidR="0006258F" w:rsidRPr="003524A7" w:rsidRDefault="0006258F" w:rsidP="007230FF">
      <w:pPr>
        <w:pStyle w:val="Bullet1IRESC"/>
        <w:spacing w:after="48"/>
        <w:ind w:left="1134" w:hanging="425"/>
      </w:pPr>
      <w:r w:rsidRPr="003524A7">
        <w:t>Consequence Analysis, Fire and Explosion Analysis (FEA), Explosion Overpressure Analysis, including full probabilistic analysis with FLACS</w:t>
      </w:r>
      <w:r w:rsidR="00FA7E53" w:rsidRPr="003524A7">
        <w:t>;</w:t>
      </w:r>
    </w:p>
    <w:p w14:paraId="1DEFAE34" w14:textId="77777777" w:rsidR="0006258F" w:rsidRPr="003524A7" w:rsidRDefault="0006258F" w:rsidP="007230FF">
      <w:pPr>
        <w:pStyle w:val="Bullet1IRESC"/>
        <w:spacing w:after="48"/>
        <w:ind w:left="1134" w:hanging="425"/>
      </w:pPr>
      <w:r w:rsidRPr="003524A7">
        <w:t xml:space="preserve">Fire Risk </w:t>
      </w:r>
      <w:proofErr w:type="gramStart"/>
      <w:r w:rsidRPr="003524A7">
        <w:t xml:space="preserve">Assessment </w:t>
      </w:r>
      <w:r w:rsidR="00FA7E53" w:rsidRPr="003524A7">
        <w:t>;</w:t>
      </w:r>
      <w:proofErr w:type="gramEnd"/>
    </w:p>
    <w:p w14:paraId="0EFABF16" w14:textId="77777777" w:rsidR="0006258F" w:rsidRPr="003524A7" w:rsidRDefault="0006258F" w:rsidP="007230FF">
      <w:pPr>
        <w:pStyle w:val="Bullet1IRESC"/>
        <w:spacing w:after="48"/>
        <w:ind w:left="1134" w:hanging="425"/>
      </w:pPr>
      <w:r w:rsidRPr="003524A7">
        <w:t>Building Risk Assessment</w:t>
      </w:r>
      <w:r w:rsidR="00FA7E53" w:rsidRPr="003524A7">
        <w:t>;</w:t>
      </w:r>
    </w:p>
    <w:p w14:paraId="44815954" w14:textId="77777777" w:rsidR="0006258F" w:rsidRPr="003524A7" w:rsidRDefault="0006258F" w:rsidP="007230FF">
      <w:pPr>
        <w:pStyle w:val="Bullet1IRESC"/>
        <w:spacing w:after="48"/>
        <w:ind w:left="1134" w:hanging="425"/>
      </w:pPr>
      <w:r w:rsidRPr="003524A7">
        <w:t>Alarm Management Study/Alarm Objective Analysis</w:t>
      </w:r>
      <w:r w:rsidR="00FA7E53" w:rsidRPr="003524A7">
        <w:t>;</w:t>
      </w:r>
    </w:p>
    <w:p w14:paraId="314CB70B" w14:textId="77777777" w:rsidR="0006258F" w:rsidRPr="003524A7" w:rsidRDefault="0006258F" w:rsidP="007230FF">
      <w:pPr>
        <w:pStyle w:val="Bullet1IRESC"/>
        <w:spacing w:after="48"/>
        <w:ind w:left="1134" w:hanging="425"/>
      </w:pPr>
      <w:r w:rsidRPr="003524A7">
        <w:t>Environmental Impact Identification (ENVID), Occupational Health Risk Assessment (OHRA), Dispersion modelling including advanced 3D techniques and Exhaust and Vent Dispersion Studies, Flare radiation studies</w:t>
      </w:r>
    </w:p>
    <w:p w14:paraId="6716FE6E" w14:textId="77777777" w:rsidR="00AF0359" w:rsidRPr="003524A7" w:rsidRDefault="00AF0359" w:rsidP="007230FF">
      <w:pPr>
        <w:pStyle w:val="Bullet1IRESC"/>
        <w:numPr>
          <w:ilvl w:val="0"/>
          <w:numId w:val="0"/>
        </w:numPr>
        <w:spacing w:after="48"/>
        <w:ind w:left="1134"/>
      </w:pPr>
    </w:p>
    <w:p w14:paraId="782BAF34" w14:textId="0DDA269F" w:rsidR="00ED74AE" w:rsidRDefault="00ED74AE" w:rsidP="007230FF">
      <w:pPr>
        <w:ind w:left="708"/>
        <w:jc w:val="both"/>
      </w:pPr>
      <w:r w:rsidRPr="003524A7">
        <w:t>We believe that IRESC, with such a strong speci</w:t>
      </w:r>
      <w:r w:rsidR="00604187" w:rsidRPr="003524A7">
        <w:t xml:space="preserve">alist team, will strive to help </w:t>
      </w:r>
      <w:r w:rsidR="005437E7">
        <w:rPr>
          <w:lang w:eastAsia="zh-HK"/>
        </w:rPr>
        <w:t>Technip</w:t>
      </w:r>
      <w:r w:rsidR="002B5341" w:rsidRPr="003524A7">
        <w:rPr>
          <w:rFonts w:hint="eastAsia"/>
          <w:lang w:eastAsia="zh-HK"/>
        </w:rPr>
        <w:t xml:space="preserve"> </w:t>
      </w:r>
      <w:r w:rsidRPr="003524A7">
        <w:t xml:space="preserve">successfully deliver on </w:t>
      </w:r>
      <w:r w:rsidR="008713FC" w:rsidRPr="003524A7">
        <w:t>this</w:t>
      </w:r>
      <w:r w:rsidR="008713FC" w:rsidRPr="003524A7">
        <w:rPr>
          <w:rFonts w:hint="eastAsia"/>
          <w:lang w:eastAsia="zh-HK"/>
        </w:rPr>
        <w:t xml:space="preserve"> </w:t>
      </w:r>
      <w:r w:rsidRPr="003524A7">
        <w:t>Project.</w:t>
      </w:r>
    </w:p>
    <w:p w14:paraId="4837F1E1" w14:textId="7AB2A373" w:rsidR="00D0185C" w:rsidRPr="0046362C" w:rsidRDefault="00D0185C" w:rsidP="00D0185C">
      <w:pPr>
        <w:pStyle w:val="Heading1"/>
        <w:ind w:left="706" w:hanging="706"/>
        <w:jc w:val="both"/>
      </w:pPr>
      <w:r w:rsidRPr="0046362C">
        <w:t>Proposed Study Team</w:t>
      </w:r>
    </w:p>
    <w:p w14:paraId="28CD7A6F" w14:textId="71430205" w:rsidR="007078F1" w:rsidDel="00FB65C8" w:rsidRDefault="001119FD" w:rsidP="005722ED">
      <w:pPr>
        <w:ind w:left="708"/>
        <w:jc w:val="both"/>
        <w:rPr>
          <w:ins w:id="1346" w:author="Sneha Kulkarni" w:date="2018-05-18T20:53:00Z"/>
          <w:del w:id="1347" w:author="Vincentius Mario PURNAMA" w:date="2020-08-25T20:05:00Z"/>
        </w:rPr>
      </w:pPr>
      <w:del w:id="1348" w:author="Vincentius Mario PURNAMA" w:date="2020-08-25T20:05:00Z">
        <w:r w:rsidDel="00FB65C8">
          <w:delText>The proposed key personnel for the respective studies are described in the table below.</w:delText>
        </w:r>
      </w:del>
    </w:p>
    <w:p w14:paraId="09B09D32" w14:textId="5BF976B4" w:rsidR="007078F1" w:rsidDel="00FB65C8" w:rsidRDefault="007078F1">
      <w:pPr>
        <w:spacing w:after="0" w:line="240" w:lineRule="auto"/>
        <w:ind w:leftChars="0" w:left="0" w:right="0"/>
        <w:contextualSpacing w:val="0"/>
        <w:rPr>
          <w:ins w:id="1349" w:author="Sneha Kulkarni" w:date="2018-05-18T20:53:00Z"/>
          <w:del w:id="1350" w:author="Vincentius Mario PURNAMA" w:date="2020-08-25T20:05:00Z"/>
        </w:rPr>
      </w:pPr>
      <w:ins w:id="1351" w:author="Sneha Kulkarni" w:date="2018-05-18T20:53:00Z">
        <w:del w:id="1352" w:author="Vincentius Mario PURNAMA" w:date="2020-08-25T20:05:00Z">
          <w:r w:rsidDel="00FB65C8">
            <w:br w:type="page"/>
          </w:r>
        </w:del>
      </w:ins>
    </w:p>
    <w:p w14:paraId="43E4FDE2" w14:textId="0C4BB3DB" w:rsidR="001119FD" w:rsidDel="00FB65C8" w:rsidRDefault="001119FD" w:rsidP="005722ED">
      <w:pPr>
        <w:ind w:left="708"/>
        <w:jc w:val="both"/>
        <w:rPr>
          <w:del w:id="1353" w:author="Vincentius Mario PURNAMA" w:date="2020-08-25T20:05:00Z"/>
        </w:rPr>
      </w:pPr>
    </w:p>
    <w:p w14:paraId="09671137" w14:textId="0D0FD533" w:rsidR="001119FD" w:rsidDel="00FB65C8" w:rsidRDefault="001119FD" w:rsidP="001119FD">
      <w:pPr>
        <w:pStyle w:val="CaptionIRESC"/>
        <w:keepNext/>
        <w:ind w:leftChars="0" w:left="709"/>
        <w:jc w:val="both"/>
        <w:rPr>
          <w:del w:id="1354" w:author="Vincentius Mario PURNAMA" w:date="2020-08-25T20:05:00Z"/>
        </w:rPr>
      </w:pPr>
      <w:del w:id="1355" w:author="Vincentius Mario PURNAMA" w:date="2020-08-25T20:05:00Z">
        <w:r w:rsidDel="00FB65C8">
          <w:delText xml:space="preserve">Table </w:delText>
        </w:r>
      </w:del>
      <w:ins w:id="1356" w:author="Anurag Mishra" w:date="2018-05-18T18:04:00Z">
        <w:del w:id="1357" w:author="Vincentius Mario PURNAMA" w:date="2020-08-25T20:05:00Z">
          <w:r w:rsidR="00F066DB" w:rsidDel="00FB65C8">
            <w:fldChar w:fldCharType="begin"/>
          </w:r>
          <w:r w:rsidR="00F066DB" w:rsidDel="00FB65C8">
            <w:delInstrText xml:space="preserve"> STYLEREF 1 \s </w:delInstrText>
          </w:r>
        </w:del>
      </w:ins>
      <w:del w:id="1358" w:author="Vincentius Mario PURNAMA" w:date="2020-08-25T20:05:00Z">
        <w:r w:rsidR="00F066DB" w:rsidDel="00FB65C8">
          <w:fldChar w:fldCharType="separate"/>
        </w:r>
        <w:r w:rsidR="006E0F59" w:rsidDel="00FB65C8">
          <w:rPr>
            <w:noProof/>
          </w:rPr>
          <w:delText>8</w:delText>
        </w:r>
      </w:del>
      <w:ins w:id="1359" w:author="Anurag Mishra" w:date="2018-05-18T18:04:00Z">
        <w:del w:id="1360" w:author="Vincentius Mario PURNAMA" w:date="2020-08-25T20:05:00Z">
          <w:r w:rsidR="00F066DB" w:rsidDel="00FB65C8">
            <w:fldChar w:fldCharType="end"/>
          </w:r>
          <w:r w:rsidR="00F066DB" w:rsidDel="00FB65C8">
            <w:delText>.</w:delText>
          </w:r>
          <w:r w:rsidR="00F066DB" w:rsidDel="00FB65C8">
            <w:fldChar w:fldCharType="begin"/>
          </w:r>
          <w:r w:rsidR="00F066DB" w:rsidDel="00FB65C8">
            <w:delInstrText xml:space="preserve"> SEQ Table \* ARABIC \s 1 </w:delInstrText>
          </w:r>
        </w:del>
      </w:ins>
      <w:del w:id="1361" w:author="Vincentius Mario PURNAMA" w:date="2020-08-25T20:05:00Z">
        <w:r w:rsidR="00F066DB" w:rsidDel="00FB65C8">
          <w:fldChar w:fldCharType="separate"/>
        </w:r>
      </w:del>
      <w:ins w:id="1362" w:author="Sneha Kulkarni" w:date="2018-05-18T22:07:00Z">
        <w:del w:id="1363" w:author="Vincentius Mario PURNAMA" w:date="2020-08-25T20:05:00Z">
          <w:r w:rsidR="006E0F59" w:rsidDel="00FB65C8">
            <w:rPr>
              <w:noProof/>
            </w:rPr>
            <w:delText>1</w:delText>
          </w:r>
        </w:del>
      </w:ins>
      <w:ins w:id="1364" w:author="Anurag Mishra" w:date="2018-05-18T18:04:00Z">
        <w:del w:id="1365" w:author="Vincentius Mario PURNAMA" w:date="2020-08-25T20:05:00Z">
          <w:r w:rsidR="00F066DB" w:rsidDel="00FB65C8">
            <w:fldChar w:fldCharType="end"/>
          </w:r>
        </w:del>
      </w:ins>
      <w:del w:id="1366" w:author="Vincentius Mario PURNAMA" w:date="2020-08-25T20:05:00Z">
        <w:r w:rsidR="00686F9C" w:rsidDel="00FB65C8">
          <w:fldChar w:fldCharType="begin"/>
        </w:r>
        <w:r w:rsidR="00686F9C" w:rsidDel="00FB65C8">
          <w:delInstrText xml:space="preserve"> STYLEREF 1 \s </w:delInstrText>
        </w:r>
        <w:r w:rsidR="00686F9C" w:rsidDel="00FB65C8">
          <w:fldChar w:fldCharType="separate"/>
        </w:r>
        <w:r w:rsidR="00686F9C" w:rsidDel="00FB65C8">
          <w:rPr>
            <w:noProof/>
          </w:rPr>
          <w:delText>8</w:delText>
        </w:r>
        <w:r w:rsidR="00686F9C" w:rsidDel="00FB65C8">
          <w:fldChar w:fldCharType="end"/>
        </w:r>
        <w:r w:rsidR="00686F9C" w:rsidDel="00FB65C8">
          <w:delText>.</w:delText>
        </w:r>
        <w:r w:rsidR="00686F9C" w:rsidDel="00FB65C8">
          <w:fldChar w:fldCharType="begin"/>
        </w:r>
        <w:r w:rsidR="00686F9C" w:rsidDel="00FB65C8">
          <w:delInstrText xml:space="preserve"> SEQ Table \* ARABIC \s 1 </w:delInstrText>
        </w:r>
        <w:r w:rsidR="00686F9C" w:rsidDel="00FB65C8">
          <w:fldChar w:fldCharType="separate"/>
        </w:r>
        <w:r w:rsidR="00686F9C" w:rsidDel="00FB65C8">
          <w:rPr>
            <w:noProof/>
          </w:rPr>
          <w:delText>1</w:delText>
        </w:r>
        <w:r w:rsidR="00686F9C" w:rsidDel="00FB65C8">
          <w:fldChar w:fldCharType="end"/>
        </w:r>
        <w:r w:rsidDel="00FB65C8">
          <w:delText xml:space="preserve"> Study Team</w:delText>
        </w:r>
      </w:del>
    </w:p>
    <w:tbl>
      <w:tblPr>
        <w:tblW w:w="7825" w:type="dxa"/>
        <w:tblInd w:w="817" w:type="dxa"/>
        <w:tblBorders>
          <w:top w:val="single" w:sz="4" w:space="0" w:color="AD1828"/>
          <w:left w:val="single" w:sz="4" w:space="0" w:color="AD1828"/>
          <w:bottom w:val="single" w:sz="4" w:space="0" w:color="AD1828"/>
          <w:right w:val="single" w:sz="4" w:space="0" w:color="AD1828"/>
          <w:insideH w:val="single" w:sz="4" w:space="0" w:color="AD1828"/>
          <w:insideV w:val="single" w:sz="4" w:space="0" w:color="AD1828"/>
        </w:tblBorders>
        <w:tblLook w:val="04A0" w:firstRow="1" w:lastRow="0" w:firstColumn="1" w:lastColumn="0" w:noHBand="0" w:noVBand="1"/>
      </w:tblPr>
      <w:tblGrid>
        <w:gridCol w:w="3998"/>
        <w:gridCol w:w="3827"/>
      </w:tblGrid>
      <w:tr w:rsidR="001119FD" w:rsidDel="00FB65C8" w14:paraId="20987981" w14:textId="1B3DBACA" w:rsidTr="001119FD">
        <w:trPr>
          <w:trHeight w:val="176"/>
          <w:tblHeader/>
          <w:del w:id="1367" w:author="Vincentius Mario PURNAMA" w:date="2020-08-25T20:05:00Z"/>
        </w:trPr>
        <w:tc>
          <w:tcPr>
            <w:tcW w:w="3998" w:type="dxa"/>
            <w:tcBorders>
              <w:top w:val="single" w:sz="4" w:space="0" w:color="FFFFFF"/>
              <w:left w:val="single" w:sz="4" w:space="0" w:color="C00000"/>
              <w:bottom w:val="single" w:sz="4" w:space="0" w:color="FFFFFF"/>
              <w:right w:val="single" w:sz="4" w:space="0" w:color="FFFFFF"/>
            </w:tcBorders>
            <w:shd w:val="clear" w:color="auto" w:fill="AD1828"/>
            <w:hideMark/>
          </w:tcPr>
          <w:p w14:paraId="520C1923" w14:textId="51478305" w:rsidR="001119FD" w:rsidDel="00FB65C8" w:rsidRDefault="001119FD" w:rsidP="001119FD">
            <w:pPr>
              <w:spacing w:before="40" w:after="40" w:line="240" w:lineRule="auto"/>
              <w:ind w:leftChars="15" w:left="33" w:right="0"/>
              <w:jc w:val="center"/>
              <w:rPr>
                <w:del w:id="1368" w:author="Vincentius Mario PURNAMA" w:date="2020-08-25T20:05:00Z"/>
                <w:rFonts w:ascii="Helvetica" w:hAnsi="Helvetica" w:cs="Helvetica"/>
                <w:b/>
                <w:color w:val="FFFFFF"/>
                <w:kern w:val="2"/>
                <w:lang w:eastAsia="zh-HK"/>
              </w:rPr>
            </w:pPr>
            <w:del w:id="1369" w:author="Vincentius Mario PURNAMA" w:date="2020-08-25T20:05:00Z">
              <w:r w:rsidDel="00FB65C8">
                <w:rPr>
                  <w:rFonts w:ascii="Helvetica" w:hAnsi="Helvetica" w:cs="Helvetica"/>
                  <w:b/>
                  <w:color w:val="FFFFFF"/>
                  <w:kern w:val="2"/>
                  <w:lang w:eastAsia="zh-HK"/>
                </w:rPr>
                <w:delText>Study</w:delText>
              </w:r>
            </w:del>
          </w:p>
        </w:tc>
        <w:tc>
          <w:tcPr>
            <w:tcW w:w="3827" w:type="dxa"/>
            <w:tcBorders>
              <w:top w:val="single" w:sz="4" w:space="0" w:color="FFFFFF"/>
              <w:left w:val="single" w:sz="4" w:space="0" w:color="FFFFFF"/>
              <w:bottom w:val="single" w:sz="4" w:space="0" w:color="FFFFFF"/>
              <w:right w:val="single" w:sz="4" w:space="0" w:color="C00000"/>
            </w:tcBorders>
            <w:shd w:val="clear" w:color="auto" w:fill="AD1828"/>
            <w:hideMark/>
          </w:tcPr>
          <w:p w14:paraId="352D295C" w14:textId="4F195E26" w:rsidR="001119FD" w:rsidDel="00FB65C8" w:rsidRDefault="001119FD" w:rsidP="001119FD">
            <w:pPr>
              <w:spacing w:before="40" w:after="40" w:line="240" w:lineRule="auto"/>
              <w:ind w:leftChars="15" w:left="33" w:right="0" w:firstLine="1"/>
              <w:jc w:val="center"/>
              <w:rPr>
                <w:del w:id="1370" w:author="Vincentius Mario PURNAMA" w:date="2020-08-25T20:05:00Z"/>
                <w:rFonts w:ascii="Helvetica" w:hAnsi="Helvetica" w:cs="Helvetica"/>
                <w:b/>
                <w:color w:val="FFFFFF"/>
                <w:kern w:val="2"/>
              </w:rPr>
            </w:pPr>
            <w:del w:id="1371" w:author="Vincentius Mario PURNAMA" w:date="2020-08-25T20:05:00Z">
              <w:r w:rsidDel="00FB65C8">
                <w:rPr>
                  <w:rFonts w:ascii="Helvetica" w:hAnsi="Helvetica" w:cs="Helvetica"/>
                  <w:b/>
                  <w:color w:val="FFFFFF"/>
                  <w:kern w:val="2"/>
                </w:rPr>
                <w:delText>Proposed Personnel</w:delText>
              </w:r>
            </w:del>
          </w:p>
        </w:tc>
      </w:tr>
      <w:tr w:rsidR="001119FD" w:rsidDel="00FB65C8" w14:paraId="4145E870" w14:textId="3886532F" w:rsidTr="00C3703A">
        <w:trPr>
          <w:trHeight w:val="345"/>
          <w:del w:id="1372" w:author="Vincentius Mario PURNAMA" w:date="2020-08-25T20:05:00Z"/>
        </w:trPr>
        <w:tc>
          <w:tcPr>
            <w:tcW w:w="3998" w:type="dxa"/>
            <w:tcBorders>
              <w:top w:val="single" w:sz="4" w:space="0" w:color="FFFFFF"/>
              <w:left w:val="single" w:sz="4" w:space="0" w:color="AD1828"/>
              <w:bottom w:val="single" w:sz="4" w:space="0" w:color="C00000"/>
              <w:right w:val="single" w:sz="4" w:space="0" w:color="AD1828"/>
            </w:tcBorders>
          </w:tcPr>
          <w:p w14:paraId="73C8C6B4" w14:textId="63CC0433" w:rsidR="001119FD" w:rsidDel="00FB65C8" w:rsidRDefault="001119FD" w:rsidP="00C71461">
            <w:pPr>
              <w:tabs>
                <w:tab w:val="left" w:pos="4287"/>
              </w:tabs>
              <w:spacing w:before="20" w:after="20" w:line="240" w:lineRule="auto"/>
              <w:ind w:leftChars="15" w:left="33" w:right="33"/>
              <w:rPr>
                <w:del w:id="1373" w:author="Vincentius Mario PURNAMA" w:date="2020-08-25T20:05:00Z"/>
                <w:kern w:val="2"/>
                <w:lang w:eastAsia="zh-HK"/>
              </w:rPr>
            </w:pPr>
            <w:del w:id="1374" w:author="Vincentius Mario PURNAMA" w:date="2020-08-25T20:05:00Z">
              <w:r w:rsidDel="00FB65C8">
                <w:rPr>
                  <w:kern w:val="2"/>
                  <w:lang w:eastAsia="zh-HK"/>
                </w:rPr>
                <w:delText xml:space="preserve">HAZOP &amp; </w:delText>
              </w:r>
              <w:r w:rsidR="00C71461" w:rsidDel="00FB65C8">
                <w:rPr>
                  <w:kern w:val="2"/>
                  <w:lang w:eastAsia="zh-HK"/>
                </w:rPr>
                <w:delText>LOPA Review</w:delText>
              </w:r>
            </w:del>
            <w:ins w:id="1375" w:author="Sneha Kulkarni" w:date="2018-05-18T18:13:00Z">
              <w:del w:id="1376" w:author="Vincentius Mario PURNAMA" w:date="2020-08-25T20:05:00Z">
                <w:r w:rsidR="00C3703A" w:rsidDel="00FB65C8">
                  <w:rPr>
                    <w:kern w:val="2"/>
                    <w:lang w:eastAsia="zh-HK"/>
                  </w:rPr>
                  <w:delText xml:space="preserve"> for Unit 21 (</w:delText>
                </w:r>
              </w:del>
            </w:ins>
            <w:ins w:id="1377" w:author="Sneha Kulkarni" w:date="2018-05-18T18:15:00Z">
              <w:del w:id="1378" w:author="Vincentius Mario PURNAMA" w:date="2020-08-25T20:05:00Z">
                <w:r w:rsidR="00C3703A" w:rsidDel="00FB65C8">
                  <w:rPr>
                    <w:kern w:val="2"/>
                    <w:lang w:eastAsia="zh-HK"/>
                  </w:rPr>
                  <w:delText>ARU, SWS, HC section of NEXBTL)</w:delText>
                </w:r>
              </w:del>
            </w:ins>
          </w:p>
        </w:tc>
        <w:tc>
          <w:tcPr>
            <w:tcW w:w="3827" w:type="dxa"/>
            <w:tcBorders>
              <w:top w:val="single" w:sz="4" w:space="0" w:color="FFFFFF"/>
              <w:left w:val="single" w:sz="4" w:space="0" w:color="AD1828"/>
              <w:bottom w:val="single" w:sz="4" w:space="0" w:color="C00000"/>
              <w:right w:val="single" w:sz="4" w:space="0" w:color="AD1828"/>
            </w:tcBorders>
          </w:tcPr>
          <w:p w14:paraId="516E7B59" w14:textId="2CCBAFE8" w:rsidR="00B3281F" w:rsidRPr="00FA7991" w:rsidDel="00FB65C8" w:rsidRDefault="001861F4" w:rsidP="001119FD">
            <w:pPr>
              <w:spacing w:before="20" w:after="20" w:line="240" w:lineRule="auto"/>
              <w:ind w:leftChars="15" w:left="33" w:right="175"/>
              <w:rPr>
                <w:del w:id="1379" w:author="Vincentius Mario PURNAMA" w:date="2020-08-25T20:05:00Z"/>
                <w:kern w:val="2"/>
              </w:rPr>
            </w:pPr>
            <w:ins w:id="1380" w:author="Sneha Kulkarni" w:date="2018-05-18T22:02:00Z">
              <w:del w:id="1381" w:author="Vincentius Mario PURNAMA" w:date="2020-08-25T20:05:00Z">
                <w:r w:rsidDel="00FB65C8">
                  <w:rPr>
                    <w:kern w:val="2"/>
                    <w:lang w:val="en-US"/>
                  </w:rPr>
                  <w:delText>Debabrata Panda</w:delText>
                </w:r>
              </w:del>
            </w:ins>
            <w:del w:id="1382" w:author="Vincentius Mario PURNAMA" w:date="2020-08-25T20:05:00Z">
              <w:r w:rsidR="00E063BB" w:rsidRPr="00FA7991" w:rsidDel="00FB65C8">
                <w:rPr>
                  <w:kern w:val="2"/>
                </w:rPr>
                <w:delText>Amit Karla</w:delText>
              </w:r>
            </w:del>
          </w:p>
          <w:p w14:paraId="68E80FD1" w14:textId="283697DA" w:rsidR="00E063BB" w:rsidDel="00FB65C8" w:rsidRDefault="00FA7991" w:rsidP="001119FD">
            <w:pPr>
              <w:spacing w:before="20" w:after="20" w:line="240" w:lineRule="auto"/>
              <w:ind w:leftChars="15" w:left="33" w:right="175"/>
              <w:rPr>
                <w:del w:id="1383" w:author="Vincentius Mario PURNAMA" w:date="2020-08-25T20:05:00Z"/>
                <w:kern w:val="2"/>
                <w:lang w:val="en-US"/>
              </w:rPr>
            </w:pPr>
            <w:del w:id="1384" w:author="Vincentius Mario PURNAMA" w:date="2020-08-25T20:05:00Z">
              <w:r w:rsidDel="00FB65C8">
                <w:rPr>
                  <w:kern w:val="2"/>
                  <w:lang w:val="en-US"/>
                </w:rPr>
                <w:delText>Anand Pednekar</w:delText>
              </w:r>
            </w:del>
          </w:p>
          <w:p w14:paraId="787BD276" w14:textId="42FB29FB" w:rsidR="00FA7991" w:rsidRPr="00FA7991" w:rsidDel="00FB65C8" w:rsidRDefault="00FA7991" w:rsidP="001119FD">
            <w:pPr>
              <w:spacing w:before="20" w:after="20" w:line="240" w:lineRule="auto"/>
              <w:ind w:leftChars="15" w:left="33" w:right="175"/>
              <w:rPr>
                <w:del w:id="1385" w:author="Vincentius Mario PURNAMA" w:date="2020-08-25T20:05:00Z"/>
                <w:kern w:val="2"/>
                <w:lang w:val="en-US"/>
              </w:rPr>
            </w:pPr>
            <w:del w:id="1386" w:author="Vincentius Mario PURNAMA" w:date="2020-08-25T20:05:00Z">
              <w:r w:rsidDel="00FB65C8">
                <w:rPr>
                  <w:kern w:val="2"/>
                  <w:lang w:val="en-US"/>
                </w:rPr>
                <w:delText>Debabrata Panda</w:delText>
              </w:r>
            </w:del>
          </w:p>
        </w:tc>
      </w:tr>
      <w:tr w:rsidR="00C3703A" w:rsidDel="00FB65C8" w14:paraId="250AF890" w14:textId="3199CA3F" w:rsidTr="001861F4">
        <w:trPr>
          <w:trHeight w:val="345"/>
          <w:ins w:id="1387" w:author="Sneha Kulkarni" w:date="2018-05-18T18:13:00Z"/>
          <w:del w:id="1388" w:author="Vincentius Mario PURNAMA" w:date="2020-08-25T20:05:00Z"/>
        </w:trPr>
        <w:tc>
          <w:tcPr>
            <w:tcW w:w="3998" w:type="dxa"/>
            <w:tcBorders>
              <w:top w:val="single" w:sz="4" w:space="0" w:color="C00000"/>
              <w:left w:val="single" w:sz="4" w:space="0" w:color="AD1828"/>
              <w:bottom w:val="single" w:sz="4" w:space="0" w:color="C00000"/>
              <w:right w:val="single" w:sz="4" w:space="0" w:color="AD1828"/>
            </w:tcBorders>
          </w:tcPr>
          <w:p w14:paraId="066D69B9" w14:textId="500536C8" w:rsidR="00C3703A" w:rsidDel="00FB65C8" w:rsidRDefault="00A41DFD" w:rsidP="001532B6">
            <w:pPr>
              <w:tabs>
                <w:tab w:val="left" w:pos="4287"/>
              </w:tabs>
              <w:spacing w:before="20" w:after="20" w:line="240" w:lineRule="auto"/>
              <w:ind w:leftChars="15" w:left="33" w:right="33"/>
              <w:rPr>
                <w:ins w:id="1389" w:author="Sneha Kulkarni" w:date="2018-05-18T18:13:00Z"/>
                <w:del w:id="1390" w:author="Vincentius Mario PURNAMA" w:date="2020-08-25T20:05:00Z"/>
                <w:kern w:val="2"/>
                <w:lang w:eastAsia="zh-HK"/>
              </w:rPr>
            </w:pPr>
            <w:ins w:id="1391" w:author="Sneha Kulkarni" w:date="2018-05-18T19:02:00Z">
              <w:del w:id="1392" w:author="Vincentius Mario PURNAMA" w:date="2020-08-25T20:05:00Z">
                <w:r w:rsidDel="00FB65C8">
                  <w:rPr>
                    <w:kern w:val="2"/>
                    <w:lang w:eastAsia="zh-HK"/>
                  </w:rPr>
                  <w:delText xml:space="preserve">HAZOP &amp; LOPA Review for </w:delText>
                </w:r>
              </w:del>
            </w:ins>
            <w:ins w:id="1393" w:author="Sneha Kulkarni" w:date="2018-05-18T18:15:00Z">
              <w:del w:id="1394" w:author="Vincentius Mario PURNAMA" w:date="2020-08-25T20:05:00Z">
                <w:r w:rsidDel="00FB65C8">
                  <w:rPr>
                    <w:kern w:val="2"/>
                    <w:lang w:eastAsia="zh-HK"/>
                  </w:rPr>
                  <w:delText>Unit 1</w:delText>
                </w:r>
              </w:del>
            </w:ins>
            <w:ins w:id="1395" w:author="Sneha Kulkarni" w:date="2018-05-18T19:02:00Z">
              <w:del w:id="1396" w:author="Vincentius Mario PURNAMA" w:date="2020-08-25T20:05:00Z">
                <w:r w:rsidDel="00FB65C8">
                  <w:rPr>
                    <w:kern w:val="2"/>
                    <w:lang w:eastAsia="zh-HK"/>
                  </w:rPr>
                  <w:delText>1</w:delText>
                </w:r>
              </w:del>
            </w:ins>
            <w:ins w:id="1397" w:author="Sneha Kulkarni" w:date="2018-05-18T18:16:00Z">
              <w:del w:id="1398" w:author="Vincentius Mario PURNAMA" w:date="2020-08-25T20:05:00Z">
                <w:r w:rsidR="00C3703A" w:rsidDel="00FB65C8">
                  <w:rPr>
                    <w:kern w:val="2"/>
                    <w:lang w:eastAsia="zh-HK"/>
                  </w:rPr>
                  <w:delText xml:space="preserve">, </w:delText>
                </w:r>
              </w:del>
            </w:ins>
            <w:ins w:id="1399" w:author="Sneha Kulkarni" w:date="2018-05-18T18:15:00Z">
              <w:del w:id="1400" w:author="Vincentius Mario PURNAMA" w:date="2020-08-25T20:05:00Z">
                <w:r w:rsidR="00C3703A" w:rsidDel="00FB65C8">
                  <w:rPr>
                    <w:kern w:val="2"/>
                    <w:lang w:eastAsia="zh-HK"/>
                  </w:rPr>
                  <w:delText>Unit 12</w:delText>
                </w:r>
              </w:del>
            </w:ins>
            <w:ins w:id="1401" w:author="Sneha Kulkarni" w:date="2018-05-18T19:02:00Z">
              <w:del w:id="1402" w:author="Vincentius Mario PURNAMA" w:date="2020-08-25T20:05:00Z">
                <w:r w:rsidDel="00FB65C8">
                  <w:rPr>
                    <w:kern w:val="2"/>
                    <w:lang w:eastAsia="zh-HK"/>
                  </w:rPr>
                  <w:delText>,</w:delText>
                </w:r>
              </w:del>
            </w:ins>
            <w:ins w:id="1403" w:author="Sneha Kulkarni" w:date="2018-05-18T18:16:00Z">
              <w:del w:id="1404" w:author="Vincentius Mario PURNAMA" w:date="2020-08-25T20:05:00Z">
                <w:r w:rsidR="00C3703A" w:rsidDel="00FB65C8">
                  <w:rPr>
                    <w:kern w:val="2"/>
                    <w:lang w:eastAsia="zh-HK"/>
                  </w:rPr>
                  <w:delText xml:space="preserve"> </w:delText>
                </w:r>
              </w:del>
            </w:ins>
            <w:ins w:id="1405" w:author="Sneha Kulkarni" w:date="2018-05-18T18:15:00Z">
              <w:del w:id="1406" w:author="Vincentius Mario PURNAMA" w:date="2020-08-25T20:05:00Z">
                <w:r w:rsidR="00C3703A" w:rsidRPr="00C3703A" w:rsidDel="00FB65C8">
                  <w:rPr>
                    <w:kern w:val="2"/>
                    <w:lang w:eastAsia="zh-HK"/>
                  </w:rPr>
                  <w:delText>Unit 42</w:delText>
                </w:r>
              </w:del>
            </w:ins>
            <w:ins w:id="1407" w:author="Sneha Kulkarni" w:date="2018-05-18T18:16:00Z">
              <w:del w:id="1408" w:author="Vincentius Mario PURNAMA" w:date="2020-08-25T20:05:00Z">
                <w:r w:rsidR="00C3703A" w:rsidDel="00FB65C8">
                  <w:rPr>
                    <w:kern w:val="2"/>
                    <w:lang w:eastAsia="zh-HK"/>
                  </w:rPr>
                  <w:delText xml:space="preserve"> and </w:delText>
                </w:r>
              </w:del>
            </w:ins>
            <w:ins w:id="1409" w:author="Sneha Kulkarni" w:date="2018-05-18T18:15:00Z">
              <w:del w:id="1410" w:author="Vincentius Mario PURNAMA" w:date="2020-08-25T20:05:00Z">
                <w:r w:rsidR="00C3703A" w:rsidRPr="00C3703A" w:rsidDel="00FB65C8">
                  <w:rPr>
                    <w:kern w:val="2"/>
                    <w:lang w:eastAsia="zh-HK"/>
                  </w:rPr>
                  <w:delText>Utilities</w:delText>
                </w:r>
              </w:del>
            </w:ins>
          </w:p>
        </w:tc>
        <w:tc>
          <w:tcPr>
            <w:tcW w:w="3827" w:type="dxa"/>
            <w:tcBorders>
              <w:top w:val="single" w:sz="4" w:space="0" w:color="C00000"/>
              <w:left w:val="single" w:sz="4" w:space="0" w:color="AD1828"/>
              <w:bottom w:val="single" w:sz="4" w:space="0" w:color="C00000"/>
              <w:right w:val="single" w:sz="4" w:space="0" w:color="AD1828"/>
            </w:tcBorders>
          </w:tcPr>
          <w:p w14:paraId="2E7DA40B" w14:textId="5E7E629B" w:rsidR="00C3703A" w:rsidRPr="00C3703A" w:rsidDel="00FB65C8" w:rsidRDefault="00C3703A" w:rsidP="00C3703A">
            <w:pPr>
              <w:spacing w:before="20" w:after="20" w:line="240" w:lineRule="auto"/>
              <w:ind w:leftChars="15" w:left="33" w:right="175"/>
              <w:rPr>
                <w:ins w:id="1411" w:author="Sneha Kulkarni" w:date="2018-05-18T18:13:00Z"/>
                <w:del w:id="1412" w:author="Vincentius Mario PURNAMA" w:date="2020-08-25T20:05:00Z"/>
                <w:kern w:val="2"/>
                <w:lang w:val="en-US"/>
              </w:rPr>
            </w:pPr>
            <w:ins w:id="1413" w:author="Sneha Kulkarni" w:date="2018-05-18T18:13:00Z">
              <w:del w:id="1414" w:author="Vincentius Mario PURNAMA" w:date="2020-08-25T20:05:00Z">
                <w:r w:rsidDel="00FB65C8">
                  <w:rPr>
                    <w:kern w:val="2"/>
                    <w:lang w:val="en-US"/>
                  </w:rPr>
                  <w:delText>Anand Pednekar</w:delText>
                </w:r>
              </w:del>
            </w:ins>
            <w:ins w:id="1415" w:author="Sneha Kulkarni" w:date="2018-05-18T19:02:00Z">
              <w:del w:id="1416" w:author="Vincentius Mario PURNAMA" w:date="2020-08-25T20:05:00Z">
                <w:r w:rsidR="00A41DFD" w:rsidDel="00FB65C8">
                  <w:rPr>
                    <w:kern w:val="2"/>
                    <w:lang w:val="en-US"/>
                  </w:rPr>
                  <w:delText xml:space="preserve"> </w:delText>
                </w:r>
              </w:del>
            </w:ins>
          </w:p>
        </w:tc>
      </w:tr>
      <w:tr w:rsidR="001861F4" w:rsidDel="00FB65C8" w14:paraId="48AB85CF" w14:textId="788BCEE3" w:rsidTr="00C3703A">
        <w:trPr>
          <w:trHeight w:val="345"/>
          <w:ins w:id="1417" w:author="Sneha Kulkarni" w:date="2018-05-18T22:03:00Z"/>
          <w:del w:id="1418" w:author="Vincentius Mario PURNAMA" w:date="2020-08-25T20:05:00Z"/>
        </w:trPr>
        <w:tc>
          <w:tcPr>
            <w:tcW w:w="3998" w:type="dxa"/>
            <w:tcBorders>
              <w:top w:val="single" w:sz="4" w:space="0" w:color="C00000"/>
              <w:left w:val="single" w:sz="4" w:space="0" w:color="AD1828"/>
              <w:bottom w:val="single" w:sz="4" w:space="0" w:color="AD1828"/>
              <w:right w:val="single" w:sz="4" w:space="0" w:color="AD1828"/>
            </w:tcBorders>
          </w:tcPr>
          <w:p w14:paraId="0CC16F0E" w14:textId="73F0A8FA" w:rsidR="001861F4" w:rsidDel="00FB65C8" w:rsidRDefault="001861F4" w:rsidP="001532B6">
            <w:pPr>
              <w:tabs>
                <w:tab w:val="left" w:pos="4287"/>
              </w:tabs>
              <w:spacing w:before="20" w:after="20" w:line="240" w:lineRule="auto"/>
              <w:ind w:leftChars="15" w:left="33" w:right="33"/>
              <w:rPr>
                <w:ins w:id="1419" w:author="Sneha Kulkarni" w:date="2018-05-18T22:03:00Z"/>
                <w:del w:id="1420" w:author="Vincentius Mario PURNAMA" w:date="2020-08-25T20:05:00Z"/>
                <w:kern w:val="2"/>
                <w:lang w:eastAsia="zh-HK"/>
              </w:rPr>
            </w:pPr>
          </w:p>
        </w:tc>
        <w:tc>
          <w:tcPr>
            <w:tcW w:w="3827" w:type="dxa"/>
            <w:tcBorders>
              <w:top w:val="single" w:sz="4" w:space="0" w:color="C00000"/>
              <w:left w:val="single" w:sz="4" w:space="0" w:color="AD1828"/>
              <w:bottom w:val="single" w:sz="4" w:space="0" w:color="AD1828"/>
              <w:right w:val="single" w:sz="4" w:space="0" w:color="AD1828"/>
            </w:tcBorders>
          </w:tcPr>
          <w:p w14:paraId="73CE33F0" w14:textId="5CBDCDC4" w:rsidR="001861F4" w:rsidDel="00FB65C8" w:rsidRDefault="001861F4" w:rsidP="00C3703A">
            <w:pPr>
              <w:spacing w:before="20" w:after="20" w:line="240" w:lineRule="auto"/>
              <w:ind w:leftChars="15" w:left="33" w:right="175"/>
              <w:rPr>
                <w:ins w:id="1421" w:author="Sneha Kulkarni" w:date="2018-05-18T22:03:00Z"/>
                <w:del w:id="1422" w:author="Vincentius Mario PURNAMA" w:date="2020-08-25T20:05:00Z"/>
                <w:kern w:val="2"/>
                <w:lang w:val="en-US"/>
              </w:rPr>
            </w:pPr>
            <w:ins w:id="1423" w:author="Sneha Kulkarni" w:date="2018-05-18T22:04:00Z">
              <w:del w:id="1424" w:author="Vincentius Mario PURNAMA" w:date="2020-08-25T20:05:00Z">
                <w:r w:rsidRPr="00FA7991" w:rsidDel="00FB65C8">
                  <w:rPr>
                    <w:kern w:val="2"/>
                  </w:rPr>
                  <w:delText>Amit Kal</w:delText>
                </w:r>
                <w:r w:rsidDel="00FB65C8">
                  <w:rPr>
                    <w:kern w:val="2"/>
                  </w:rPr>
                  <w:delText>r</w:delText>
                </w:r>
                <w:r w:rsidRPr="00FA7991" w:rsidDel="00FB65C8">
                  <w:rPr>
                    <w:kern w:val="2"/>
                  </w:rPr>
                  <w:delText>a</w:delText>
                </w:r>
                <w:r w:rsidDel="00FB65C8">
                  <w:rPr>
                    <w:kern w:val="2"/>
                  </w:rPr>
                  <w:delText xml:space="preserve"> (Back-up for above 2 teams)</w:delText>
                </w:r>
              </w:del>
            </w:ins>
          </w:p>
        </w:tc>
      </w:tr>
    </w:tbl>
    <w:p w14:paraId="4E8050F2" w14:textId="32445083" w:rsidR="001119FD" w:rsidDel="00FB65C8" w:rsidRDefault="001119FD" w:rsidP="00FB65C8">
      <w:pPr>
        <w:ind w:leftChars="0" w:left="720"/>
        <w:jc w:val="both"/>
        <w:rPr>
          <w:del w:id="1425" w:author="Vincentius Mario PURNAMA" w:date="2020-08-25T20:05:00Z"/>
          <w:highlight w:val="yellow"/>
          <w:lang w:val="en-US"/>
        </w:rPr>
      </w:pPr>
    </w:p>
    <w:p w14:paraId="5930518E" w14:textId="4510C579" w:rsidR="001532B6" w:rsidDel="008B52E2" w:rsidRDefault="001532B6" w:rsidP="008B52E2">
      <w:pPr>
        <w:ind w:leftChars="0" w:left="0"/>
        <w:jc w:val="both"/>
        <w:rPr>
          <w:ins w:id="1426" w:author="Sneha Kulkarni" w:date="2018-05-18T19:03:00Z"/>
          <w:del w:id="1427" w:author="Vincentius Mario PURNAMA" w:date="2020-08-25T20:12:00Z"/>
          <w:lang w:val="en-US"/>
        </w:rPr>
      </w:pPr>
      <w:ins w:id="1428" w:author="Sneha Kulkarni" w:date="2018-05-18T19:03:00Z">
        <w:del w:id="1429" w:author="Vincentius Mario PURNAMA" w:date="2020-08-25T20:12:00Z">
          <w:r w:rsidDel="008B52E2">
            <w:rPr>
              <w:lang w:val="en-US"/>
            </w:rPr>
            <w:delText>G</w:delText>
          </w:r>
          <w:r w:rsidRPr="00C3703A" w:rsidDel="008B52E2">
            <w:rPr>
              <w:lang w:val="en-US"/>
            </w:rPr>
            <w:delText>iven the long duration for Unit 21, we would like to keep the option of changing the facilitator after ARU/SWS.</w:delText>
          </w:r>
        </w:del>
      </w:ins>
    </w:p>
    <w:p w14:paraId="2DB58D61" w14:textId="77777777" w:rsidR="001532B6" w:rsidDel="008B52E2" w:rsidRDefault="001532B6" w:rsidP="008B52E2">
      <w:pPr>
        <w:ind w:leftChars="0" w:left="720"/>
        <w:jc w:val="both"/>
        <w:rPr>
          <w:ins w:id="1430" w:author="Sneha Kulkarni" w:date="2018-05-18T19:03:00Z"/>
          <w:del w:id="1431" w:author="Vincentius Mario PURNAMA" w:date="2020-08-25T20:12:00Z"/>
          <w:lang w:val="en-US"/>
        </w:rPr>
      </w:pPr>
    </w:p>
    <w:p w14:paraId="48611C13" w14:textId="251E0B2D" w:rsidR="00AE0239" w:rsidRDefault="00AE0239" w:rsidP="008B52E2">
      <w:pPr>
        <w:ind w:leftChars="0" w:left="720"/>
        <w:jc w:val="both"/>
        <w:rPr>
          <w:lang w:val="en-US"/>
        </w:rPr>
      </w:pPr>
      <w:r>
        <w:rPr>
          <w:lang w:val="en-US"/>
        </w:rPr>
        <w:t xml:space="preserve">IRESC would request approval of all nominated chairman to accommodate the schedule. This is also in the best interest of the project, in case either chairman is not able to </w:t>
      </w:r>
      <w:del w:id="1432" w:author="Vincentius Mario PURNAMA" w:date="2020-08-25T20:13:00Z">
        <w:r w:rsidDel="00D1265E">
          <w:rPr>
            <w:lang w:val="en-US"/>
          </w:rPr>
          <w:delText xml:space="preserve">travel </w:delText>
        </w:r>
      </w:del>
      <w:ins w:id="1433" w:author="Vincentius Mario PURNAMA" w:date="2020-08-25T20:13:00Z">
        <w:r w:rsidR="00D1265E">
          <w:rPr>
            <w:lang w:val="en-US"/>
          </w:rPr>
          <w:t xml:space="preserve">attend the study </w:t>
        </w:r>
      </w:ins>
      <w:r>
        <w:rPr>
          <w:lang w:val="en-US"/>
        </w:rPr>
        <w:t xml:space="preserve">due to unforeseen reason, back-up chairman will still be available to cover the workshops for these studies and thus not affecting the schedule. </w:t>
      </w:r>
    </w:p>
    <w:p w14:paraId="424ED2E3" w14:textId="77777777" w:rsidR="00AE0239" w:rsidRDefault="00AE0239" w:rsidP="001119FD">
      <w:pPr>
        <w:ind w:left="708"/>
        <w:jc w:val="both"/>
        <w:rPr>
          <w:lang w:val="en-US"/>
        </w:rPr>
      </w:pPr>
    </w:p>
    <w:p w14:paraId="64FD2BD3" w14:textId="3C9E4DB0" w:rsidR="00AE0239" w:rsidRDefault="00AE0239" w:rsidP="001119FD">
      <w:pPr>
        <w:ind w:left="708"/>
        <w:jc w:val="both"/>
        <w:rPr>
          <w:lang w:val="en-US"/>
        </w:rPr>
      </w:pPr>
      <w:r>
        <w:rPr>
          <w:lang w:val="en-US"/>
        </w:rPr>
        <w:lastRenderedPageBreak/>
        <w:t xml:space="preserve">In case confirmation of service award to IRESC is less than 2 weeks from the start date of sessions, IRESC reserve the option to propose alternate facilitators, of similar experience, subject to availability. </w:t>
      </w:r>
    </w:p>
    <w:p w14:paraId="507EE170" w14:textId="77777777" w:rsidR="00AE0239" w:rsidRDefault="00AE0239" w:rsidP="001119FD">
      <w:pPr>
        <w:ind w:left="708"/>
        <w:jc w:val="both"/>
        <w:rPr>
          <w:lang w:val="en-US"/>
        </w:rPr>
      </w:pPr>
    </w:p>
    <w:p w14:paraId="5A1D14D2" w14:textId="4B7456AC" w:rsidR="00E47474" w:rsidRPr="00E47474" w:rsidRDefault="00E47474" w:rsidP="001119FD">
      <w:pPr>
        <w:ind w:left="708"/>
        <w:jc w:val="both"/>
        <w:rPr>
          <w:lang w:val="en-US"/>
        </w:rPr>
      </w:pPr>
      <w:r w:rsidRPr="00E47474">
        <w:rPr>
          <w:lang w:val="en-US"/>
        </w:rPr>
        <w:t xml:space="preserve">The following paragraphs provide the synopsis of the experience of our key team members. Detailed CVs of the proposed personnel are attached to Annexure </w:t>
      </w:r>
      <w:r w:rsidR="00342A06">
        <w:rPr>
          <w:lang w:val="en-US"/>
        </w:rPr>
        <w:t>B</w:t>
      </w:r>
      <w:r w:rsidRPr="00E47474">
        <w:rPr>
          <w:lang w:val="en-US"/>
        </w:rPr>
        <w:t xml:space="preserve"> for consideration.  </w:t>
      </w:r>
    </w:p>
    <w:p w14:paraId="56E200EC" w14:textId="77777777" w:rsidR="00BD1954" w:rsidRDefault="00BD1954" w:rsidP="00BD1954">
      <w:pPr>
        <w:ind w:left="708"/>
        <w:jc w:val="both"/>
        <w:rPr>
          <w:ins w:id="1434" w:author="Sneha Kulkarni" w:date="2018-05-18T22:07:00Z"/>
          <w:b/>
          <w:u w:val="single"/>
          <w:lang w:val="en-US"/>
        </w:rPr>
      </w:pPr>
    </w:p>
    <w:p w14:paraId="7666B128" w14:textId="77777777" w:rsidR="00BD1954" w:rsidRDefault="00BD1954" w:rsidP="00BD1954">
      <w:pPr>
        <w:ind w:left="708"/>
        <w:jc w:val="both"/>
        <w:rPr>
          <w:ins w:id="1435" w:author="Sneha Kulkarni" w:date="2018-05-18T22:06:00Z"/>
          <w:b/>
          <w:highlight w:val="yellow"/>
          <w:u w:val="single"/>
          <w:lang w:val="en-US"/>
        </w:rPr>
      </w:pPr>
      <w:proofErr w:type="spellStart"/>
      <w:ins w:id="1436" w:author="Sneha Kulkarni" w:date="2018-05-18T22:06:00Z">
        <w:r w:rsidRPr="00735955">
          <w:rPr>
            <w:b/>
            <w:u w:val="single"/>
            <w:lang w:val="en-US"/>
          </w:rPr>
          <w:t>Debabrata</w:t>
        </w:r>
        <w:proofErr w:type="spellEnd"/>
        <w:r w:rsidRPr="00735955">
          <w:rPr>
            <w:b/>
            <w:u w:val="single"/>
            <w:lang w:val="en-US"/>
          </w:rPr>
          <w:t xml:space="preserve"> Panda</w:t>
        </w:r>
      </w:ins>
    </w:p>
    <w:p w14:paraId="108CBE33" w14:textId="77777777" w:rsidR="00D1265E" w:rsidRDefault="00D1265E" w:rsidP="00BD1954">
      <w:pPr>
        <w:ind w:left="708"/>
        <w:jc w:val="both"/>
        <w:rPr>
          <w:ins w:id="1437" w:author="Vincentius Mario PURNAMA" w:date="2020-08-25T20:17:00Z"/>
          <w:lang w:val="en-US"/>
        </w:rPr>
      </w:pPr>
    </w:p>
    <w:p w14:paraId="5CA73D59" w14:textId="7F3E3539" w:rsidR="00BD1954" w:rsidDel="00D1265E" w:rsidRDefault="00D1265E" w:rsidP="00BD1954">
      <w:pPr>
        <w:ind w:left="708"/>
        <w:jc w:val="both"/>
        <w:rPr>
          <w:del w:id="1438" w:author="Vincentius Mario PURNAMA" w:date="2020-08-25T20:17:00Z"/>
          <w:lang w:val="en-US"/>
        </w:rPr>
      </w:pPr>
      <w:ins w:id="1439" w:author="Vincentius Mario PURNAMA" w:date="2020-08-25T20:17:00Z">
        <w:r w:rsidRPr="00D1265E">
          <w:rPr>
            <w:lang w:val="en-US"/>
          </w:rPr>
          <w:t xml:space="preserve">Mr. </w:t>
        </w:r>
        <w:proofErr w:type="spellStart"/>
        <w:r w:rsidRPr="00D1265E">
          <w:rPr>
            <w:lang w:val="en-US"/>
          </w:rPr>
          <w:t>Debabrata</w:t>
        </w:r>
        <w:proofErr w:type="spellEnd"/>
        <w:r w:rsidRPr="00D1265E">
          <w:rPr>
            <w:lang w:val="en-US"/>
          </w:rPr>
          <w:t xml:space="preserve"> Panda has 14+ years of overall experience in safety and risk analysis studies such as Hazard Identification (HAZID), Simultaneous Operations (SIMOPS), Hazard and Operability (HAZOP) studies, Safety Integrity Level (SIL) Classification Studies, Alarm Management Studies (AMS), Consequence Modelling, RAM, Safety Layout Reviews, plot plan reviews, and Quantitative Risk Assessment (QRA). In addition to process safety studies, he was involved in process design activities for offsite storage and transfer facilities for oil and gas installations. Further, he has been associated in commissioning/start-up for units in various refineries.</w:t>
        </w:r>
      </w:ins>
      <w:ins w:id="1440" w:author="Sneha Kulkarni" w:date="2018-05-18T22:06:00Z">
        <w:del w:id="1441" w:author="Vincentius Mario PURNAMA" w:date="2020-08-25T20:17:00Z">
          <w:r w:rsidR="00BD1954" w:rsidRPr="00FD6A2C" w:rsidDel="00D1265E">
            <w:rPr>
              <w:lang w:val="en-US"/>
            </w:rPr>
            <w:delText>Mr. Debabrata Panda has 11</w:delText>
          </w:r>
          <w:r w:rsidR="00BD1954" w:rsidDel="00D1265E">
            <w:rPr>
              <w:lang w:val="en-US"/>
            </w:rPr>
            <w:delText>+</w:delText>
          </w:r>
          <w:r w:rsidR="00BD1954" w:rsidRPr="00FD6A2C" w:rsidDel="00D1265E">
            <w:rPr>
              <w:lang w:val="en-US"/>
            </w:rPr>
            <w:delText xml:space="preserve"> years of experience in </w:delText>
          </w:r>
          <w:r w:rsidR="00BD1954" w:rsidRPr="00FD6A2C" w:rsidDel="00D1265E">
            <w:rPr>
              <w:rFonts w:hint="eastAsia"/>
              <w:lang w:val="en-US"/>
            </w:rPr>
            <w:delText xml:space="preserve">safety and risk analysis </w:delText>
          </w:r>
          <w:r w:rsidR="00BD1954" w:rsidRPr="00FD6A2C" w:rsidDel="00D1265E">
            <w:rPr>
              <w:lang w:val="en-US"/>
            </w:rPr>
            <w:delText xml:space="preserve">studies such as </w:delText>
          </w:r>
          <w:r w:rsidR="00BD1954" w:rsidRPr="00FD6A2C" w:rsidDel="00D1265E">
            <w:rPr>
              <w:rFonts w:hint="eastAsia"/>
              <w:lang w:val="en-US"/>
            </w:rPr>
            <w:delText xml:space="preserve">Hazard Identification (HAZID), </w:delText>
          </w:r>
          <w:r w:rsidR="00BD1954" w:rsidRPr="00FD6A2C" w:rsidDel="00D1265E">
            <w:rPr>
              <w:lang w:val="en-US"/>
            </w:rPr>
            <w:delText xml:space="preserve">Simultaneous Operations (SIMOPS), Hazard and Operability (HAZOP) studies, Safety Integrity Level (SIL) </w:delText>
          </w:r>
          <w:r w:rsidR="00BD1954" w:rsidRPr="00FD6A2C" w:rsidDel="00D1265E">
            <w:rPr>
              <w:rFonts w:hint="eastAsia"/>
              <w:lang w:val="en-US"/>
            </w:rPr>
            <w:delText>Classification</w:delText>
          </w:r>
          <w:r w:rsidR="00BD1954" w:rsidRPr="00FD6A2C" w:rsidDel="00D1265E">
            <w:rPr>
              <w:lang w:val="en-US"/>
            </w:rPr>
            <w:delText xml:space="preserve"> </w:delText>
          </w:r>
          <w:r w:rsidR="00BD1954" w:rsidRPr="00FD6A2C" w:rsidDel="00D1265E">
            <w:rPr>
              <w:rFonts w:hint="eastAsia"/>
              <w:lang w:val="en-US"/>
            </w:rPr>
            <w:delText xml:space="preserve"> </w:delText>
          </w:r>
          <w:r w:rsidR="00BD1954" w:rsidRPr="00FD6A2C" w:rsidDel="00D1265E">
            <w:rPr>
              <w:lang w:val="en-US"/>
            </w:rPr>
            <w:delText>Studies</w:delText>
          </w:r>
          <w:r w:rsidR="00BD1954" w:rsidRPr="00FD6A2C" w:rsidDel="00D1265E">
            <w:rPr>
              <w:rFonts w:hint="eastAsia"/>
              <w:lang w:val="en-US"/>
            </w:rPr>
            <w:delText>,</w:delText>
          </w:r>
          <w:r w:rsidR="00BD1954" w:rsidRPr="00FD6A2C" w:rsidDel="00D1265E">
            <w:rPr>
              <w:lang w:val="en-US"/>
            </w:rPr>
            <w:delText xml:space="preserve"> </w:delText>
          </w:r>
          <w:r w:rsidR="00BD1954" w:rsidRPr="00FD6A2C" w:rsidDel="00D1265E">
            <w:rPr>
              <w:rFonts w:hint="eastAsia"/>
              <w:lang w:val="en-US"/>
            </w:rPr>
            <w:delText xml:space="preserve">Alarm Management Studies (AMS), </w:delText>
          </w:r>
          <w:r w:rsidR="00BD1954" w:rsidRPr="00FD6A2C" w:rsidDel="00D1265E">
            <w:rPr>
              <w:lang w:val="en-US"/>
            </w:rPr>
            <w:delText xml:space="preserve">Consequence Modelling, RAM, Safety Layout Reviews, plot plan reviews, and Quantitative Risk Assessment (QRA). </w:delText>
          </w:r>
        </w:del>
      </w:ins>
    </w:p>
    <w:p w14:paraId="400447AB" w14:textId="77777777" w:rsidR="00D1265E" w:rsidRDefault="00D1265E" w:rsidP="00BD1954">
      <w:pPr>
        <w:ind w:left="708"/>
        <w:jc w:val="both"/>
        <w:rPr>
          <w:ins w:id="1442" w:author="Vincentius Mario PURNAMA" w:date="2020-08-25T20:17:00Z"/>
          <w:lang w:val="en-US"/>
        </w:rPr>
      </w:pPr>
    </w:p>
    <w:p w14:paraId="16E955E1" w14:textId="77777777" w:rsidR="00BD1954" w:rsidRPr="00FD6A2C" w:rsidRDefault="00BD1954" w:rsidP="00BD1954">
      <w:pPr>
        <w:ind w:left="708"/>
        <w:jc w:val="both"/>
        <w:rPr>
          <w:ins w:id="1443" w:author="Sneha Kulkarni" w:date="2018-05-18T22:06:00Z"/>
          <w:lang w:val="en-US"/>
        </w:rPr>
      </w:pPr>
    </w:p>
    <w:p w14:paraId="1090445A" w14:textId="77777777" w:rsidR="00BD1954" w:rsidRDefault="00BD1954" w:rsidP="00BD1954">
      <w:pPr>
        <w:ind w:left="708"/>
        <w:jc w:val="both"/>
        <w:rPr>
          <w:ins w:id="1444" w:author="Sneha Kulkarni" w:date="2018-05-18T22:06:00Z"/>
          <w:lang w:val="en-US"/>
        </w:rPr>
      </w:pPr>
      <w:ins w:id="1445" w:author="Sneha Kulkarni" w:date="2018-05-18T22:06:00Z">
        <w:r w:rsidRPr="00FD6A2C">
          <w:rPr>
            <w:lang w:val="en-US"/>
          </w:rPr>
          <w:t>In addition to process safety studies, he was involved in process design activities for offsite storage and transfer facilities for Refinery, Petrochemical Complex and LNG Re-gas Terminal. Further, he has been associated in commissioning/start-up for various oil and gas installations.</w:t>
        </w:r>
      </w:ins>
    </w:p>
    <w:p w14:paraId="099AD93C" w14:textId="77777777" w:rsidR="00BD1954" w:rsidRPr="00FD6A2C" w:rsidRDefault="00BD1954" w:rsidP="00BD1954">
      <w:pPr>
        <w:ind w:left="708"/>
        <w:jc w:val="both"/>
        <w:rPr>
          <w:ins w:id="1446" w:author="Sneha Kulkarni" w:date="2018-05-18T22:06:00Z"/>
          <w:lang w:val="en-US"/>
        </w:rPr>
      </w:pPr>
      <w:ins w:id="1447" w:author="Sneha Kulkarni" w:date="2018-05-18T22:06:00Z">
        <w:r w:rsidRPr="00FD6A2C">
          <w:rPr>
            <w:lang w:val="en-US"/>
          </w:rPr>
          <w:t xml:space="preserve"> </w:t>
        </w:r>
      </w:ins>
    </w:p>
    <w:p w14:paraId="148C908A" w14:textId="77777777" w:rsidR="00BD1954" w:rsidRPr="00FD6A2C" w:rsidRDefault="00BD1954" w:rsidP="00BD1954">
      <w:pPr>
        <w:ind w:left="708"/>
        <w:jc w:val="both"/>
        <w:rPr>
          <w:ins w:id="1448" w:author="Sneha Kulkarni" w:date="2018-05-18T22:06:00Z"/>
          <w:lang w:val="en-US"/>
        </w:rPr>
      </w:pPr>
      <w:ins w:id="1449" w:author="Sneha Kulkarni" w:date="2018-05-18T22:06:00Z">
        <w:r w:rsidRPr="00FD6A2C">
          <w:rPr>
            <w:lang w:val="en-US"/>
          </w:rPr>
          <w:t>He is a Certified Functional Safety Expert (CFSE) from CFSE Governance board in 2017.</w:t>
        </w:r>
      </w:ins>
    </w:p>
    <w:p w14:paraId="6F91CB62" w14:textId="77777777" w:rsidR="00BD1954" w:rsidRPr="00FD6A2C" w:rsidRDefault="00BD1954" w:rsidP="00BD1954">
      <w:pPr>
        <w:ind w:left="708"/>
        <w:jc w:val="both"/>
        <w:rPr>
          <w:ins w:id="1450" w:author="Sneha Kulkarni" w:date="2018-05-18T22:06:00Z"/>
          <w:lang w:val="en-US"/>
        </w:rPr>
      </w:pPr>
    </w:p>
    <w:p w14:paraId="473452DB" w14:textId="77777777" w:rsidR="00BD1954" w:rsidRPr="00FD6A2C" w:rsidRDefault="00BD1954" w:rsidP="00BD1954">
      <w:pPr>
        <w:ind w:left="708"/>
        <w:jc w:val="both"/>
        <w:rPr>
          <w:ins w:id="1451" w:author="Sneha Kulkarni" w:date="2018-05-18T22:06:00Z"/>
          <w:lang w:val="en-US"/>
        </w:rPr>
      </w:pPr>
      <w:ins w:id="1452" w:author="Sneha Kulkarni" w:date="2018-05-18T22:06:00Z">
        <w:r w:rsidRPr="00FD6A2C">
          <w:rPr>
            <w:lang w:val="en-US"/>
          </w:rPr>
          <w:t xml:space="preserve">Some of the key projects include: </w:t>
        </w:r>
      </w:ins>
    </w:p>
    <w:p w14:paraId="5A7EF468" w14:textId="77777777" w:rsidR="00FF01D4" w:rsidRDefault="00FF01D4" w:rsidP="00FF01D4">
      <w:pPr>
        <w:pStyle w:val="Bullet1IRESC"/>
        <w:spacing w:after="48"/>
        <w:ind w:left="1170"/>
        <w:rPr>
          <w:ins w:id="1453" w:author="Vincentius Mario PURNAMA" w:date="2020-08-25T20:18:00Z"/>
        </w:rPr>
      </w:pPr>
      <w:ins w:id="1454" w:author="Vincentius Mario PURNAMA" w:date="2020-08-25T20:18:00Z">
        <w:r>
          <w:t xml:space="preserve">HAZOP, LOPA and Action Error Analysis (AEA) Study (revalidation study of existing refinery units) for </w:t>
        </w:r>
        <w:proofErr w:type="spellStart"/>
        <w:r>
          <w:t>NExBTL</w:t>
        </w:r>
        <w:proofErr w:type="spellEnd"/>
        <w:r>
          <w:t xml:space="preserve"> Unit including SWS and ARU, Hot Oil and Flare system Neste Singapore Refinery,</w:t>
        </w:r>
        <w:r>
          <w:rPr>
            <w:spacing w:val="-4"/>
          </w:rPr>
          <w:t xml:space="preserve"> </w:t>
        </w:r>
        <w:r>
          <w:t>2019-20</w:t>
        </w:r>
      </w:ins>
    </w:p>
    <w:p w14:paraId="537327B3" w14:textId="77777777" w:rsidR="00FF01D4" w:rsidRDefault="00FF01D4" w:rsidP="00FF01D4">
      <w:pPr>
        <w:pStyle w:val="Bullet1IRESC"/>
        <w:spacing w:after="48"/>
        <w:ind w:left="1170"/>
        <w:rPr>
          <w:ins w:id="1455" w:author="Vincentius Mario PURNAMA" w:date="2020-08-25T20:18:00Z"/>
        </w:rPr>
      </w:pPr>
      <w:ins w:id="1456" w:author="Vincentius Mario PURNAMA" w:date="2020-08-25T20:18:00Z">
        <w:r>
          <w:t xml:space="preserve">HAZOP and LOPA study for ARU, SWS and </w:t>
        </w:r>
        <w:proofErr w:type="spellStart"/>
        <w:r>
          <w:t>NExBTL</w:t>
        </w:r>
        <w:proofErr w:type="spellEnd"/>
        <w:r>
          <w:t xml:space="preserve"> Unit for NESTE-Singapore Refinery Expansion Project,</w:t>
        </w:r>
        <w:r>
          <w:rPr>
            <w:spacing w:val="-4"/>
          </w:rPr>
          <w:t xml:space="preserve"> </w:t>
        </w:r>
        <w:r>
          <w:t>2018-19</w:t>
        </w:r>
      </w:ins>
    </w:p>
    <w:p w14:paraId="03C6E9C7" w14:textId="77777777" w:rsidR="00FF01D4" w:rsidRDefault="00FF01D4" w:rsidP="00FF01D4">
      <w:pPr>
        <w:pStyle w:val="Bullet1IRESC"/>
        <w:spacing w:after="48"/>
        <w:ind w:left="1170"/>
        <w:rPr>
          <w:ins w:id="1457" w:author="Vincentius Mario PURNAMA" w:date="2020-08-25T20:18:00Z"/>
        </w:rPr>
      </w:pPr>
      <w:ins w:id="1458" w:author="Vincentius Mario PURNAMA" w:date="2020-08-25T20:18:00Z">
        <w:r>
          <w:t>HAZOP Study for Refinery Fuel Gas System and other facilities for BAPCO Modernization Project, BAPCO Refinery, 2019. Also, led the Alarm Rationalization Study for the project,</w:t>
        </w:r>
        <w:r>
          <w:rPr>
            <w:spacing w:val="-1"/>
          </w:rPr>
          <w:t xml:space="preserve"> </w:t>
        </w:r>
        <w:r>
          <w:t>2020</w:t>
        </w:r>
      </w:ins>
    </w:p>
    <w:p w14:paraId="0103326A" w14:textId="77777777" w:rsidR="00FF01D4" w:rsidRDefault="00FF01D4" w:rsidP="00FF01D4">
      <w:pPr>
        <w:pStyle w:val="Bullet1IRESC"/>
        <w:spacing w:after="48"/>
        <w:ind w:left="1170"/>
        <w:rPr>
          <w:ins w:id="1459" w:author="Vincentius Mario PURNAMA" w:date="2020-08-25T20:18:00Z"/>
        </w:rPr>
      </w:pPr>
      <w:ins w:id="1460" w:author="Vincentius Mario PURNAMA" w:date="2020-08-25T20:18:00Z">
        <w:r>
          <w:t>HAZOP and SIL Study for NHT, CCR and PAR-ISOM Unit of New Naphtha Complex Project, Corinth Refinery, Motor Oil, Greece,</w:t>
        </w:r>
        <w:r>
          <w:rPr>
            <w:spacing w:val="-7"/>
          </w:rPr>
          <w:t xml:space="preserve"> </w:t>
        </w:r>
        <w:r>
          <w:t>2019</w:t>
        </w:r>
      </w:ins>
    </w:p>
    <w:p w14:paraId="72B1CC0B" w14:textId="77777777" w:rsidR="00FF01D4" w:rsidRDefault="00FF01D4" w:rsidP="00FF01D4">
      <w:pPr>
        <w:pStyle w:val="Bullet1IRESC"/>
        <w:spacing w:after="48"/>
        <w:ind w:left="1170"/>
        <w:rPr>
          <w:ins w:id="1461" w:author="Vincentius Mario PURNAMA" w:date="2020-08-25T20:18:00Z"/>
        </w:rPr>
      </w:pPr>
      <w:ins w:id="1462" w:author="Vincentius Mario PURNAMA" w:date="2020-08-25T20:18:00Z">
        <w:r>
          <w:t>Revalidation HAZOP study for High Olefin Fluid Catalytic Cracking Unit (HOFCC) for Petro Rabigh, KSA,</w:t>
        </w:r>
        <w:r>
          <w:rPr>
            <w:spacing w:val="-2"/>
          </w:rPr>
          <w:t xml:space="preserve"> </w:t>
        </w:r>
        <w:r>
          <w:t>2018</w:t>
        </w:r>
      </w:ins>
    </w:p>
    <w:p w14:paraId="29EDC366" w14:textId="77777777" w:rsidR="00FF01D4" w:rsidRDefault="00FF01D4" w:rsidP="00FF01D4">
      <w:pPr>
        <w:pStyle w:val="Bullet1IRESC"/>
        <w:spacing w:after="48"/>
        <w:ind w:left="1170"/>
        <w:rPr>
          <w:ins w:id="1463" w:author="Vincentius Mario PURNAMA" w:date="2020-08-25T20:18:00Z"/>
        </w:rPr>
      </w:pPr>
      <w:ins w:id="1464" w:author="Vincentius Mario PURNAMA" w:date="2020-08-25T20:18:00Z">
        <w:r>
          <w:t>HAZOP study for Naphtha Cracker Unit (Olefin Reconfiguration Project) for PTTGC, Thailand,</w:t>
        </w:r>
        <w:r>
          <w:rPr>
            <w:spacing w:val="-1"/>
          </w:rPr>
          <w:t xml:space="preserve"> </w:t>
        </w:r>
        <w:r>
          <w:t>2018</w:t>
        </w:r>
      </w:ins>
    </w:p>
    <w:p w14:paraId="216DF9BF" w14:textId="77777777" w:rsidR="00FF01D4" w:rsidRDefault="00FF01D4" w:rsidP="00FF01D4">
      <w:pPr>
        <w:pStyle w:val="Bullet1IRESC"/>
        <w:spacing w:after="48"/>
        <w:ind w:left="1170"/>
        <w:rPr>
          <w:ins w:id="1465" w:author="Vincentius Mario PURNAMA" w:date="2020-08-25T20:18:00Z"/>
        </w:rPr>
      </w:pPr>
      <w:ins w:id="1466" w:author="Vincentius Mario PURNAMA" w:date="2020-08-25T20:18:00Z">
        <w:r>
          <w:lastRenderedPageBreak/>
          <w:t>HAZOP and SIL Study for Naphtha Cracker Revamp Project, QAPCO, Qatar,</w:t>
        </w:r>
        <w:r>
          <w:rPr>
            <w:spacing w:val="-13"/>
          </w:rPr>
          <w:t xml:space="preserve"> </w:t>
        </w:r>
        <w:r>
          <w:t>2019</w:t>
        </w:r>
      </w:ins>
    </w:p>
    <w:p w14:paraId="1312D820" w14:textId="77777777" w:rsidR="00FF01D4" w:rsidRDefault="00FF01D4" w:rsidP="00FF01D4">
      <w:pPr>
        <w:pStyle w:val="Bullet1IRESC"/>
        <w:spacing w:after="48"/>
        <w:ind w:left="1170"/>
        <w:rPr>
          <w:ins w:id="1467" w:author="Vincentius Mario PURNAMA" w:date="2020-08-25T20:18:00Z"/>
        </w:rPr>
      </w:pPr>
      <w:ins w:id="1468" w:author="Vincentius Mario PURNAMA" w:date="2020-08-25T20:18:00Z">
        <w:r>
          <w:t>HAZOP and SIL Study for Gas Separation Plant Train-1, PTTGSP, Rayong,</w:t>
        </w:r>
        <w:r>
          <w:rPr>
            <w:spacing w:val="-13"/>
          </w:rPr>
          <w:t xml:space="preserve"> </w:t>
        </w:r>
        <w:r>
          <w:t>Thailand</w:t>
        </w:r>
      </w:ins>
    </w:p>
    <w:p w14:paraId="54F9FEE4" w14:textId="77777777" w:rsidR="00FF01D4" w:rsidRDefault="00FF01D4" w:rsidP="00FF01D4">
      <w:pPr>
        <w:pStyle w:val="Bullet1IRESC"/>
        <w:spacing w:after="48"/>
        <w:ind w:left="1170"/>
        <w:rPr>
          <w:ins w:id="1469" w:author="Vincentius Mario PURNAMA" w:date="2020-08-25T20:18:00Z"/>
        </w:rPr>
      </w:pPr>
      <w:ins w:id="1470" w:author="Vincentius Mario PURNAMA" w:date="2020-08-25T20:18:00Z">
        <w:r>
          <w:t>SIL Classification Study (LOPA) for various process units (RFCC, Hydrocracker, MS Block, HGU) and offsite storage and utility facilities for Dangote Oil Refining Company, 2017</w:t>
        </w:r>
      </w:ins>
    </w:p>
    <w:p w14:paraId="15B464AC" w14:textId="77777777" w:rsidR="00FF01D4" w:rsidRDefault="00FF01D4" w:rsidP="00FF01D4">
      <w:pPr>
        <w:pStyle w:val="Bullet1IRESC"/>
        <w:spacing w:after="48"/>
        <w:ind w:left="1170"/>
        <w:rPr>
          <w:ins w:id="1471" w:author="Vincentius Mario PURNAMA" w:date="2020-08-25T20:18:00Z"/>
        </w:rPr>
      </w:pPr>
      <w:ins w:id="1472" w:author="Vincentius Mario PURNAMA" w:date="2020-08-25T20:18:00Z">
        <w:r>
          <w:t>SIL Classification Study for Sulphur Block, IOCL Haldia Refinery,</w:t>
        </w:r>
        <w:r w:rsidRPr="00063656">
          <w:rPr>
            <w:spacing w:val="-4"/>
          </w:rPr>
          <w:t xml:space="preserve"> </w:t>
        </w:r>
        <w:r>
          <w:t>2016</w:t>
        </w:r>
      </w:ins>
    </w:p>
    <w:p w14:paraId="4486C6EB" w14:textId="77777777" w:rsidR="00FF01D4" w:rsidRDefault="00FF01D4" w:rsidP="00FF01D4">
      <w:pPr>
        <w:pStyle w:val="Bullet1IRESC"/>
        <w:spacing w:after="48"/>
        <w:ind w:left="1170"/>
        <w:rPr>
          <w:ins w:id="1473" w:author="Vincentius Mario PURNAMA" w:date="2020-08-25T20:18:00Z"/>
        </w:rPr>
      </w:pPr>
      <w:ins w:id="1474" w:author="Vincentius Mario PURNAMA" w:date="2020-08-25T20:18:00Z">
        <w:r>
          <w:t xml:space="preserve">HAZID, SIMOPS, HAZOP &amp; SIL Classification for Phase-IIIB1 expansion project, LNG </w:t>
        </w:r>
        <w:proofErr w:type="spellStart"/>
        <w:r>
          <w:t>Dahej</w:t>
        </w:r>
        <w:proofErr w:type="spellEnd"/>
        <w:r>
          <w:t xml:space="preserve"> Terminal,</w:t>
        </w:r>
        <w:r>
          <w:rPr>
            <w:spacing w:val="-1"/>
          </w:rPr>
          <w:t xml:space="preserve"> </w:t>
        </w:r>
        <w:r>
          <w:t>PLL</w:t>
        </w:r>
      </w:ins>
    </w:p>
    <w:p w14:paraId="0189F433" w14:textId="77777777" w:rsidR="00FF01D4" w:rsidRDefault="00FF01D4" w:rsidP="00FF01D4">
      <w:pPr>
        <w:pStyle w:val="Bullet1IRESC"/>
        <w:spacing w:after="48"/>
        <w:ind w:left="1170"/>
        <w:rPr>
          <w:ins w:id="1475" w:author="Vincentius Mario PURNAMA" w:date="2020-08-25T20:18:00Z"/>
        </w:rPr>
      </w:pPr>
      <w:ins w:id="1476" w:author="Vincentius Mario PURNAMA" w:date="2020-08-25T20:18:00Z">
        <w:r>
          <w:t>HAZOP and SIL Study for Vendor Packages for Propane Dehydrogenation Unit (PDH), Kazakhstan Petrochemical Industries</w:t>
        </w:r>
        <w:r>
          <w:rPr>
            <w:spacing w:val="-3"/>
          </w:rPr>
          <w:t xml:space="preserve"> </w:t>
        </w:r>
        <w:r>
          <w:t>Inc.</w:t>
        </w:r>
      </w:ins>
    </w:p>
    <w:p w14:paraId="2469FF4D" w14:textId="77777777" w:rsidR="00FF01D4" w:rsidRDefault="00FF01D4" w:rsidP="00FF01D4">
      <w:pPr>
        <w:pStyle w:val="Bullet1IRESC"/>
        <w:spacing w:after="48"/>
        <w:ind w:left="1170"/>
        <w:rPr>
          <w:ins w:id="1477" w:author="Vincentius Mario PURNAMA" w:date="2020-08-25T20:18:00Z"/>
        </w:rPr>
      </w:pPr>
      <w:ins w:id="1478" w:author="Vincentius Mario PURNAMA" w:date="2020-08-25T20:18:00Z">
        <w:r>
          <w:t xml:space="preserve">HAZOP Study for New Power Plant, </w:t>
        </w:r>
        <w:proofErr w:type="spellStart"/>
        <w:r>
          <w:t>Asahimas</w:t>
        </w:r>
        <w:proofErr w:type="spellEnd"/>
        <w:r>
          <w:t xml:space="preserve"> Chemical Company (ASC),</w:t>
        </w:r>
        <w:r>
          <w:rPr>
            <w:spacing w:val="-8"/>
          </w:rPr>
          <w:t xml:space="preserve"> </w:t>
        </w:r>
        <w:r>
          <w:t>2017</w:t>
        </w:r>
      </w:ins>
    </w:p>
    <w:p w14:paraId="1173FE59" w14:textId="77777777" w:rsidR="00FF01D4" w:rsidRDefault="00FF01D4" w:rsidP="00FF01D4">
      <w:pPr>
        <w:pStyle w:val="Bullet1IRESC"/>
        <w:spacing w:after="48"/>
        <w:ind w:left="1170"/>
        <w:rPr>
          <w:ins w:id="1479" w:author="Vincentius Mario PURNAMA" w:date="2020-08-25T20:18:00Z"/>
        </w:rPr>
      </w:pPr>
      <w:ins w:id="1480" w:author="Vincentius Mario PURNAMA" w:date="2020-08-25T20:18:00Z">
        <w:r>
          <w:t xml:space="preserve">HAZOP Study for XQST FSRU Project, </w:t>
        </w:r>
        <w:proofErr w:type="spellStart"/>
        <w:r>
          <w:t>Excelerate</w:t>
        </w:r>
        <w:proofErr w:type="spellEnd"/>
        <w:r>
          <w:t>,</w:t>
        </w:r>
        <w:r>
          <w:rPr>
            <w:spacing w:val="-6"/>
          </w:rPr>
          <w:t xml:space="preserve"> </w:t>
        </w:r>
        <w:r>
          <w:t>2019</w:t>
        </w:r>
      </w:ins>
    </w:p>
    <w:p w14:paraId="29F1655A" w14:textId="77777777" w:rsidR="00FF01D4" w:rsidRDefault="00FF01D4" w:rsidP="00FF01D4">
      <w:pPr>
        <w:pStyle w:val="Bullet1IRESC"/>
        <w:spacing w:after="48"/>
        <w:ind w:left="1170"/>
        <w:rPr>
          <w:ins w:id="1481" w:author="Vincentius Mario PURNAMA" w:date="2020-08-25T20:18:00Z"/>
        </w:rPr>
      </w:pPr>
      <w:ins w:id="1482" w:author="Vincentius Mario PURNAMA" w:date="2020-08-25T20:18:00Z">
        <w:r>
          <w:t>HAZOP and SIL Classification study for vendor packages for MV-31 FPSO,</w:t>
        </w:r>
        <w:r>
          <w:rPr>
            <w:spacing w:val="-14"/>
          </w:rPr>
          <w:t xml:space="preserve"> </w:t>
        </w:r>
        <w:r>
          <w:t>Petrobras</w:t>
        </w:r>
      </w:ins>
    </w:p>
    <w:p w14:paraId="2CC9F4B1" w14:textId="77777777" w:rsidR="00FF01D4" w:rsidRDefault="00FF01D4" w:rsidP="00FF01D4">
      <w:pPr>
        <w:pStyle w:val="Bullet1IRESC"/>
        <w:spacing w:after="48"/>
        <w:ind w:left="1170"/>
        <w:rPr>
          <w:ins w:id="1483" w:author="Vincentius Mario PURNAMA" w:date="2020-08-25T20:18:00Z"/>
        </w:rPr>
      </w:pPr>
      <w:ins w:id="1484" w:author="Vincentius Mario PURNAMA" w:date="2020-08-25T20:18:00Z">
        <w:r>
          <w:t>SIL Classification Study (LOPA) Angola Block 15/06 East Hub Development Project (FPSO), Eni Angola S.p.A.,</w:t>
        </w:r>
        <w:r>
          <w:rPr>
            <w:spacing w:val="-3"/>
          </w:rPr>
          <w:t xml:space="preserve"> </w:t>
        </w:r>
        <w:r>
          <w:t>2015</w:t>
        </w:r>
      </w:ins>
    </w:p>
    <w:p w14:paraId="5ABCF4F7" w14:textId="77777777" w:rsidR="00FF01D4" w:rsidRDefault="00FF01D4" w:rsidP="00FF01D4">
      <w:pPr>
        <w:pStyle w:val="Bullet1IRESC"/>
        <w:spacing w:after="48"/>
        <w:ind w:left="1170"/>
        <w:rPr>
          <w:ins w:id="1485" w:author="Vincentius Mario PURNAMA" w:date="2020-08-25T20:18:00Z"/>
        </w:rPr>
      </w:pPr>
      <w:ins w:id="1486" w:author="Vincentius Mario PURNAMA" w:date="2020-08-25T20:18:00Z">
        <w:r>
          <w:t xml:space="preserve">HAZID and HAZOP Study for Bir </w:t>
        </w:r>
        <w:proofErr w:type="spellStart"/>
        <w:r>
          <w:t>Seba</w:t>
        </w:r>
        <w:proofErr w:type="spellEnd"/>
        <w:r>
          <w:t xml:space="preserve"> Project Gas Tie-in Project, GBRS, JGC Algeria, 2016, Owner: SOANTRACH</w:t>
        </w:r>
        <w:r>
          <w:rPr>
            <w:spacing w:val="-4"/>
          </w:rPr>
          <w:t xml:space="preserve"> </w:t>
        </w:r>
        <w:r>
          <w:t>Algeria</w:t>
        </w:r>
      </w:ins>
    </w:p>
    <w:p w14:paraId="1E0E94F1" w14:textId="77777777" w:rsidR="00FF01D4" w:rsidRDefault="00FF01D4" w:rsidP="00FF01D4">
      <w:pPr>
        <w:pStyle w:val="Bullet1IRESC"/>
        <w:spacing w:after="48"/>
        <w:ind w:left="1170"/>
        <w:rPr>
          <w:ins w:id="1487" w:author="Vincentius Mario PURNAMA" w:date="2020-08-25T20:18:00Z"/>
        </w:rPr>
      </w:pPr>
      <w:ins w:id="1488" w:author="Vincentius Mario PURNAMA" w:date="2020-08-25T20:18:00Z">
        <w:r>
          <w:t xml:space="preserve">HAZID, HAZOP and SIL Study for Floating Production Unit (FPU) Upgrade, </w:t>
        </w:r>
        <w:proofErr w:type="spellStart"/>
        <w:r>
          <w:t>Jangkrik</w:t>
        </w:r>
        <w:proofErr w:type="spellEnd"/>
        <w:r>
          <w:t xml:space="preserve"> under </w:t>
        </w:r>
        <w:proofErr w:type="spellStart"/>
        <w:r>
          <w:t>Merakes</w:t>
        </w:r>
        <w:proofErr w:type="spellEnd"/>
        <w:r>
          <w:t xml:space="preserve"> Development Project. Owner: ENI East </w:t>
        </w:r>
        <w:proofErr w:type="spellStart"/>
        <w:r>
          <w:t>Sepinggan</w:t>
        </w:r>
        <w:proofErr w:type="spellEnd"/>
        <w:r>
          <w:t xml:space="preserve"> Ltd,</w:t>
        </w:r>
        <w:r>
          <w:rPr>
            <w:spacing w:val="-7"/>
          </w:rPr>
          <w:t xml:space="preserve"> </w:t>
        </w:r>
        <w:proofErr w:type="spellStart"/>
        <w:r>
          <w:t>Indoneisa</w:t>
        </w:r>
        <w:proofErr w:type="spellEnd"/>
      </w:ins>
    </w:p>
    <w:p w14:paraId="3D5B76E6" w14:textId="3B5F6B50" w:rsidR="00BD1954" w:rsidDel="00FF01D4" w:rsidRDefault="00FF01D4" w:rsidP="00FF01D4">
      <w:pPr>
        <w:pStyle w:val="Bullet1IRESC"/>
        <w:spacing w:after="48"/>
        <w:ind w:left="1170"/>
        <w:rPr>
          <w:ins w:id="1489" w:author="Sneha Kulkarni" w:date="2018-05-18T22:06:00Z"/>
          <w:del w:id="1490" w:author="Vincentius Mario PURNAMA" w:date="2020-08-25T20:18:00Z"/>
        </w:rPr>
      </w:pPr>
      <w:ins w:id="1491" w:author="Vincentius Mario PURNAMA" w:date="2020-08-25T20:18:00Z">
        <w:r>
          <w:t xml:space="preserve">HAZID study for </w:t>
        </w:r>
        <w:proofErr w:type="spellStart"/>
        <w:r>
          <w:t>Jangkrik</w:t>
        </w:r>
        <w:proofErr w:type="spellEnd"/>
        <w:r>
          <w:t xml:space="preserve"> Floating Production Unit (FPU) for Debottlenecking Study, 2018, ENI Muara </w:t>
        </w:r>
        <w:proofErr w:type="spellStart"/>
        <w:r>
          <w:t>Bakau</w:t>
        </w:r>
        <w:proofErr w:type="spellEnd"/>
        <w:r>
          <w:t xml:space="preserve"> B.V, Indonesia,</w:t>
        </w:r>
        <w:r>
          <w:rPr>
            <w:spacing w:val="-4"/>
          </w:rPr>
          <w:t xml:space="preserve"> </w:t>
        </w:r>
        <w:r>
          <w:t>2018</w:t>
        </w:r>
      </w:ins>
      <w:ins w:id="1492" w:author="Sneha Kulkarni" w:date="2018-05-18T22:06:00Z">
        <w:del w:id="1493" w:author="Vincentius Mario PURNAMA" w:date="2020-08-25T20:18:00Z">
          <w:r w:rsidR="00BD1954" w:rsidDel="00FF01D4">
            <w:delText>HAZOP study for Naphtha Cracker Unit (Olefin Reconfiguration Project) for PTTGC, Thailand, 2018;</w:delText>
          </w:r>
        </w:del>
      </w:ins>
    </w:p>
    <w:p w14:paraId="78ED1923" w14:textId="3C03ACBD" w:rsidR="00BD1954" w:rsidDel="00FF01D4" w:rsidRDefault="00BD1954" w:rsidP="00FF01D4">
      <w:pPr>
        <w:pStyle w:val="Bullet1IRESC"/>
        <w:numPr>
          <w:ilvl w:val="0"/>
          <w:numId w:val="0"/>
        </w:numPr>
        <w:spacing w:after="48"/>
        <w:ind w:left="1170"/>
        <w:rPr>
          <w:ins w:id="1494" w:author="Sneha Kulkarni" w:date="2018-05-18T22:06:00Z"/>
          <w:del w:id="1495" w:author="Vincentius Mario PURNAMA" w:date="2020-08-25T20:18:00Z"/>
        </w:rPr>
      </w:pPr>
      <w:ins w:id="1496" w:author="Sneha Kulkarni" w:date="2018-05-18T22:06:00Z">
        <w:del w:id="1497" w:author="Vincentius Mario PURNAMA" w:date="2020-08-25T20:18:00Z">
          <w:r w:rsidDel="00FF01D4">
            <w:delText>Revalidation HAZOP study for High Olefin Fluid Catalytic Cracking Unit (HOFCC) for Petro Rabigh, KSA, 2018;</w:delText>
          </w:r>
        </w:del>
      </w:ins>
    </w:p>
    <w:p w14:paraId="3AEA4DC6" w14:textId="3CBEC4A4" w:rsidR="00BD1954" w:rsidDel="00FF01D4" w:rsidRDefault="00BD1954" w:rsidP="00FF01D4">
      <w:pPr>
        <w:pStyle w:val="Bullet1IRESC"/>
        <w:numPr>
          <w:ilvl w:val="0"/>
          <w:numId w:val="0"/>
        </w:numPr>
        <w:spacing w:after="48"/>
        <w:ind w:left="1170"/>
        <w:rPr>
          <w:ins w:id="1498" w:author="Sneha Kulkarni" w:date="2018-05-18T22:06:00Z"/>
          <w:del w:id="1499" w:author="Vincentius Mario PURNAMA" w:date="2020-08-25T20:18:00Z"/>
        </w:rPr>
      </w:pPr>
      <w:ins w:id="1500" w:author="Sneha Kulkarni" w:date="2018-05-18T22:06:00Z">
        <w:del w:id="1501" w:author="Vincentius Mario PURNAMA" w:date="2020-08-25T20:18:00Z">
          <w:r w:rsidDel="00FF01D4">
            <w:delText>HAZID study for Jangkrik FPU Debottlenecking Study for ENI Muara Bakau B.V, Indonesia, 2018;</w:delText>
          </w:r>
        </w:del>
      </w:ins>
    </w:p>
    <w:p w14:paraId="49B67AB9" w14:textId="484B8F78" w:rsidR="00BD1954" w:rsidDel="00FF01D4" w:rsidRDefault="00BD1954" w:rsidP="00FF01D4">
      <w:pPr>
        <w:pStyle w:val="Bullet1IRESC"/>
        <w:numPr>
          <w:ilvl w:val="0"/>
          <w:numId w:val="0"/>
        </w:numPr>
        <w:spacing w:after="48"/>
        <w:ind w:left="1170"/>
        <w:rPr>
          <w:ins w:id="1502" w:author="Sneha Kulkarni" w:date="2018-05-18T22:06:00Z"/>
          <w:del w:id="1503" w:author="Vincentius Mario PURNAMA" w:date="2020-08-25T20:18:00Z"/>
        </w:rPr>
      </w:pPr>
      <w:ins w:id="1504" w:author="Sneha Kulkarni" w:date="2018-05-18T22:06:00Z">
        <w:del w:id="1505" w:author="Vincentius Mario PURNAMA" w:date="2020-08-25T20:18:00Z">
          <w:r w:rsidDel="00FF01D4">
            <w:delText>HAZOP study for offsite facilities (Vendor Packages) for JG Summit Phase 1 Expansion Project, 2017;</w:delText>
          </w:r>
        </w:del>
      </w:ins>
    </w:p>
    <w:p w14:paraId="788EE438" w14:textId="785DEF92" w:rsidR="00BD1954" w:rsidDel="00FF01D4" w:rsidRDefault="00BD1954" w:rsidP="00FF01D4">
      <w:pPr>
        <w:pStyle w:val="Bullet1IRESC"/>
        <w:numPr>
          <w:ilvl w:val="0"/>
          <w:numId w:val="0"/>
        </w:numPr>
        <w:spacing w:after="48"/>
        <w:ind w:left="1170"/>
        <w:rPr>
          <w:ins w:id="1506" w:author="Sneha Kulkarni" w:date="2018-05-18T22:06:00Z"/>
          <w:del w:id="1507" w:author="Vincentius Mario PURNAMA" w:date="2020-08-25T20:18:00Z"/>
        </w:rPr>
      </w:pPr>
      <w:ins w:id="1508" w:author="Sneha Kulkarni" w:date="2018-05-18T22:06:00Z">
        <w:del w:id="1509" w:author="Vincentius Mario PURNAMA" w:date="2020-08-25T20:18:00Z">
          <w:r w:rsidDel="00FF01D4">
            <w:delText>SIL Classification Study (LOPA) for various process units (RFCC, Hydrocracker, MS Block, HGU) and offsite storage and utility facilities for Dangote Oil Refining Company, 2017;</w:delText>
          </w:r>
        </w:del>
      </w:ins>
    </w:p>
    <w:p w14:paraId="1CD63075" w14:textId="50B77C22" w:rsidR="00BD1954" w:rsidRPr="00D5186E" w:rsidDel="00FF01D4" w:rsidRDefault="00BD1954" w:rsidP="00FF01D4">
      <w:pPr>
        <w:pStyle w:val="Bullet1IRESC"/>
        <w:numPr>
          <w:ilvl w:val="0"/>
          <w:numId w:val="0"/>
        </w:numPr>
        <w:spacing w:after="48"/>
        <w:ind w:left="1170"/>
        <w:rPr>
          <w:ins w:id="1510" w:author="Sneha Kulkarni" w:date="2018-05-18T22:06:00Z"/>
          <w:del w:id="1511" w:author="Vincentius Mario PURNAMA" w:date="2020-08-25T20:18:00Z"/>
        </w:rPr>
      </w:pPr>
      <w:ins w:id="1512" w:author="Sneha Kulkarni" w:date="2018-05-18T22:06:00Z">
        <w:del w:id="1513" w:author="Vincentius Mario PURNAMA" w:date="2020-08-25T20:18:00Z">
          <w:r w:rsidRPr="00D5186E" w:rsidDel="00FF01D4">
            <w:delText>HAZOP Study of Offsite Facilities for BCPL Petrochemical Complex, India, 2013;</w:delText>
          </w:r>
        </w:del>
      </w:ins>
    </w:p>
    <w:p w14:paraId="600DB292" w14:textId="41F98EC7" w:rsidR="00BD1954" w:rsidDel="00FF01D4" w:rsidRDefault="00BD1954" w:rsidP="00FF01D4">
      <w:pPr>
        <w:pStyle w:val="Bullet1IRESC"/>
        <w:numPr>
          <w:ilvl w:val="0"/>
          <w:numId w:val="0"/>
        </w:numPr>
        <w:spacing w:after="48"/>
        <w:ind w:left="1170"/>
        <w:rPr>
          <w:ins w:id="1514" w:author="Sneha Kulkarni" w:date="2018-05-18T22:06:00Z"/>
          <w:del w:id="1515" w:author="Vincentius Mario PURNAMA" w:date="2020-08-25T20:18:00Z"/>
        </w:rPr>
      </w:pPr>
      <w:ins w:id="1516" w:author="Sneha Kulkarni" w:date="2018-05-18T22:06:00Z">
        <w:del w:id="1517" w:author="Vincentius Mario PURNAMA" w:date="2020-08-25T20:18:00Z">
          <w:r w:rsidDel="00FF01D4">
            <w:delText>HAZID, HAZOP, SIL Classification using Risk Graph and LOPA techniques for Onshore 2nd Tie-in of Jangkrik Complex Project, ENI Muara Bakau B.V, Indonesia, 2015;</w:delText>
          </w:r>
        </w:del>
      </w:ins>
    </w:p>
    <w:p w14:paraId="0888827A" w14:textId="4D14762F" w:rsidR="00BD1954" w:rsidDel="00FF01D4" w:rsidRDefault="00BD1954" w:rsidP="00FF01D4">
      <w:pPr>
        <w:pStyle w:val="Bullet1IRESC"/>
        <w:numPr>
          <w:ilvl w:val="0"/>
          <w:numId w:val="0"/>
        </w:numPr>
        <w:spacing w:after="48"/>
        <w:ind w:left="1170"/>
        <w:rPr>
          <w:ins w:id="1518" w:author="Sneha Kulkarni" w:date="2018-05-18T22:06:00Z"/>
          <w:del w:id="1519" w:author="Vincentius Mario PURNAMA" w:date="2020-08-25T20:18:00Z"/>
        </w:rPr>
      </w:pPr>
      <w:ins w:id="1520" w:author="Sneha Kulkarni" w:date="2018-05-18T22:06:00Z">
        <w:del w:id="1521" w:author="Vincentius Mario PURNAMA" w:date="2020-08-25T20:18:00Z">
          <w:r w:rsidDel="00FF01D4">
            <w:delText>SIL Classification Study (LOPA) Angola Block 15/06 East Hub Development Project (FPSO), Eni Angola S.p.A., 2015;</w:delText>
          </w:r>
        </w:del>
      </w:ins>
    </w:p>
    <w:p w14:paraId="78024A53" w14:textId="38DF1D79" w:rsidR="00BD1954" w:rsidDel="00FF01D4" w:rsidRDefault="00BD1954" w:rsidP="00FF01D4">
      <w:pPr>
        <w:pStyle w:val="Bullet1IRESC"/>
        <w:numPr>
          <w:ilvl w:val="0"/>
          <w:numId w:val="0"/>
        </w:numPr>
        <w:spacing w:after="48"/>
        <w:ind w:left="1170"/>
        <w:rPr>
          <w:ins w:id="1522" w:author="Sneha Kulkarni" w:date="2018-05-18T22:06:00Z"/>
          <w:del w:id="1523" w:author="Vincentius Mario PURNAMA" w:date="2020-08-25T20:18:00Z"/>
        </w:rPr>
      </w:pPr>
      <w:ins w:id="1524" w:author="Sneha Kulkarni" w:date="2018-05-18T22:06:00Z">
        <w:del w:id="1525" w:author="Vincentius Mario PURNAMA" w:date="2020-08-25T20:18:00Z">
          <w:r w:rsidDel="00FF01D4">
            <w:delText>HAZID and HAZOP Study for Bir Seba Project Gas Tie-in Project, GBRS, JGC Algeria, 2016, Owner: SOANTRACH Algeria;</w:delText>
          </w:r>
        </w:del>
      </w:ins>
    </w:p>
    <w:p w14:paraId="0AEA4159" w14:textId="0DDE5EF8" w:rsidR="00BD1954" w:rsidDel="00FF01D4" w:rsidRDefault="00BD1954" w:rsidP="00FF01D4">
      <w:pPr>
        <w:pStyle w:val="Bullet1IRESC"/>
        <w:numPr>
          <w:ilvl w:val="0"/>
          <w:numId w:val="0"/>
        </w:numPr>
        <w:spacing w:after="48"/>
        <w:ind w:left="1170"/>
        <w:rPr>
          <w:ins w:id="1526" w:author="Sneha Kulkarni" w:date="2018-05-18T22:06:00Z"/>
          <w:del w:id="1527" w:author="Vincentius Mario PURNAMA" w:date="2020-08-25T20:18:00Z"/>
        </w:rPr>
      </w:pPr>
      <w:ins w:id="1528" w:author="Sneha Kulkarni" w:date="2018-05-18T22:06:00Z">
        <w:del w:id="1529" w:author="Vincentius Mario PURNAMA" w:date="2020-08-25T20:18:00Z">
          <w:r w:rsidDel="00FF01D4">
            <w:delText>SIL Classification Study for Sulphur Block, IOCL Haldia, 2016;</w:delText>
          </w:r>
        </w:del>
      </w:ins>
    </w:p>
    <w:p w14:paraId="57D9BC16" w14:textId="17224626" w:rsidR="00BD1954" w:rsidDel="00FF01D4" w:rsidRDefault="00BD1954" w:rsidP="00FF01D4">
      <w:pPr>
        <w:pStyle w:val="Bullet1IRESC"/>
        <w:numPr>
          <w:ilvl w:val="0"/>
          <w:numId w:val="0"/>
        </w:numPr>
        <w:spacing w:after="48"/>
        <w:ind w:left="1170"/>
        <w:rPr>
          <w:ins w:id="1530" w:author="Sneha Kulkarni" w:date="2018-05-18T22:06:00Z"/>
          <w:del w:id="1531" w:author="Vincentius Mario PURNAMA" w:date="2020-08-25T20:18:00Z"/>
        </w:rPr>
      </w:pPr>
      <w:ins w:id="1532" w:author="Sneha Kulkarni" w:date="2018-05-18T22:06:00Z">
        <w:del w:id="1533" w:author="Vincentius Mario PURNAMA" w:date="2020-08-25T20:18:00Z">
          <w:r w:rsidDel="00FF01D4">
            <w:delText>HAZOP Study for New Power Plant, Asahimas Chemical Company (ASC), 2017;</w:delText>
          </w:r>
        </w:del>
      </w:ins>
    </w:p>
    <w:p w14:paraId="57118024" w14:textId="361C515E" w:rsidR="00BD1954" w:rsidDel="00FF01D4" w:rsidRDefault="00BD1954" w:rsidP="00FF01D4">
      <w:pPr>
        <w:pStyle w:val="Bullet1IRESC"/>
        <w:numPr>
          <w:ilvl w:val="0"/>
          <w:numId w:val="0"/>
        </w:numPr>
        <w:spacing w:after="48"/>
        <w:ind w:left="1170"/>
        <w:rPr>
          <w:ins w:id="1534" w:author="Sneha Kulkarni" w:date="2018-05-18T22:06:00Z"/>
          <w:del w:id="1535" w:author="Vincentius Mario PURNAMA" w:date="2020-08-25T20:18:00Z"/>
        </w:rPr>
      </w:pPr>
      <w:ins w:id="1536" w:author="Sneha Kulkarni" w:date="2018-05-18T22:06:00Z">
        <w:del w:id="1537" w:author="Vincentius Mario PURNAMA" w:date="2020-08-25T20:18:00Z">
          <w:r w:rsidDel="00FF01D4">
            <w:delText xml:space="preserve">HAZID, SIMOPS, HAZOP &amp; SIL Classification study for Dahej Phase-IIIB1 expansion project of PLL LNG Re-gasification Terminal, Dahej 2016-2017; </w:delText>
          </w:r>
        </w:del>
      </w:ins>
    </w:p>
    <w:p w14:paraId="556DD159" w14:textId="4B67483C" w:rsidR="00BD1954" w:rsidDel="00FF01D4" w:rsidRDefault="00BD1954" w:rsidP="00FF01D4">
      <w:pPr>
        <w:pStyle w:val="Bullet1IRESC"/>
        <w:numPr>
          <w:ilvl w:val="0"/>
          <w:numId w:val="0"/>
        </w:numPr>
        <w:spacing w:after="48"/>
        <w:ind w:left="1170"/>
        <w:rPr>
          <w:ins w:id="1538" w:author="Sneha Kulkarni" w:date="2018-05-18T22:06:00Z"/>
          <w:del w:id="1539" w:author="Vincentius Mario PURNAMA" w:date="2020-08-25T20:18:00Z"/>
        </w:rPr>
      </w:pPr>
      <w:ins w:id="1540" w:author="Sneha Kulkarni" w:date="2018-05-18T22:06:00Z">
        <w:del w:id="1541" w:author="Vincentius Mario PURNAMA" w:date="2020-08-25T20:18:00Z">
          <w:r w:rsidDel="00FF01D4">
            <w:delText>HAZOP Study for Phosphoric Acid Plant and Di-ammonium Phosphate Plant, Ma’aden Phosphate Company (MPC), KSA, 2015;</w:delText>
          </w:r>
        </w:del>
      </w:ins>
    </w:p>
    <w:p w14:paraId="71052F3A" w14:textId="5E5769B4" w:rsidR="00BD1954" w:rsidRDefault="00BD1954" w:rsidP="00FF01D4">
      <w:pPr>
        <w:pStyle w:val="Bullet1IRESC"/>
        <w:numPr>
          <w:ilvl w:val="0"/>
          <w:numId w:val="0"/>
        </w:numPr>
        <w:spacing w:after="48"/>
        <w:ind w:left="1170"/>
        <w:rPr>
          <w:ins w:id="1542" w:author="Sneha Kulkarni" w:date="2018-05-18T22:06:00Z"/>
        </w:rPr>
      </w:pPr>
      <w:ins w:id="1543" w:author="Sneha Kulkarni" w:date="2018-05-18T22:06:00Z">
        <w:del w:id="1544" w:author="Vincentius Mario PURNAMA" w:date="2020-08-25T20:18:00Z">
          <w:r w:rsidDel="00FF01D4">
            <w:delText>HAZOP Study of Reactor-Regenerator Section, CO Boiler &amp; Flue Gas Desulphurization (FGD) of FCC Unit, HPCL-Vizag, India, 2014.</w:delText>
          </w:r>
        </w:del>
      </w:ins>
    </w:p>
    <w:p w14:paraId="6EF1B37C" w14:textId="77777777" w:rsidR="00BD1954" w:rsidRDefault="00BD1954" w:rsidP="00BD1954">
      <w:pPr>
        <w:ind w:left="708"/>
        <w:jc w:val="both"/>
        <w:rPr>
          <w:ins w:id="1545" w:author="Sneha Kulkarni" w:date="2018-05-18T22:06:00Z"/>
          <w:b/>
          <w:u w:val="single"/>
        </w:rPr>
      </w:pPr>
    </w:p>
    <w:p w14:paraId="497FA025" w14:textId="1E5F06EC" w:rsidR="00BD1954" w:rsidRPr="00FA7991" w:rsidRDefault="00BD1954" w:rsidP="00BD1954">
      <w:pPr>
        <w:ind w:left="708"/>
        <w:jc w:val="both"/>
        <w:rPr>
          <w:ins w:id="1546" w:author="Sneha Kulkarni" w:date="2018-05-18T22:06:00Z"/>
          <w:b/>
          <w:u w:val="single"/>
          <w:lang w:val="en-US"/>
        </w:rPr>
      </w:pPr>
      <w:ins w:id="1547" w:author="Sneha Kulkarni" w:date="2018-05-18T22:06:00Z">
        <w:del w:id="1548" w:author="Vincentius Mario PURNAMA" w:date="2020-08-25T20:26:00Z">
          <w:r w:rsidRPr="00FA7991" w:rsidDel="00C456C3">
            <w:rPr>
              <w:b/>
              <w:u w:val="single"/>
              <w:lang w:val="en-US"/>
            </w:rPr>
            <w:delText>Anand Pednekar</w:delText>
          </w:r>
        </w:del>
      </w:ins>
      <w:ins w:id="1549" w:author="Vincentius Mario PURNAMA" w:date="2020-08-25T20:26:00Z">
        <w:r w:rsidR="00C456C3">
          <w:rPr>
            <w:b/>
            <w:u w:val="single"/>
            <w:lang w:val="en-US"/>
          </w:rPr>
          <w:t>Rajeev Khurana</w:t>
        </w:r>
      </w:ins>
    </w:p>
    <w:p w14:paraId="574EEFDB" w14:textId="77777777" w:rsidR="00C456C3" w:rsidRDefault="00C456C3" w:rsidP="00BD1954">
      <w:pPr>
        <w:ind w:left="708"/>
        <w:jc w:val="both"/>
        <w:rPr>
          <w:ins w:id="1550" w:author="Vincentius Mario PURNAMA" w:date="2020-08-25T20:30:00Z"/>
          <w:lang w:val="en-US"/>
        </w:rPr>
      </w:pPr>
    </w:p>
    <w:p w14:paraId="402F8E46" w14:textId="486EA223" w:rsidR="00BD1954" w:rsidRDefault="00C456C3" w:rsidP="00BD1954">
      <w:pPr>
        <w:ind w:left="708"/>
        <w:jc w:val="both"/>
        <w:rPr>
          <w:ins w:id="1551" w:author="Sneha Kulkarni" w:date="2018-05-18T22:06:00Z"/>
          <w:lang w:val="en-US"/>
        </w:rPr>
      </w:pPr>
      <w:ins w:id="1552" w:author="Vincentius Mario PURNAMA" w:date="2020-08-25T20:30:00Z">
        <w:r w:rsidRPr="00C456C3">
          <w:rPr>
            <w:lang w:val="en-US"/>
          </w:rPr>
          <w:t>Mr. Rajeev Khurana graduated with bachelor’s degree in Chemical Engineering. His overall experience is 12+ years in the field of Process design and safety. He has expertise in Process Safety, particularly experienced in Hazard &amp; Operability (HAZOP), SIL Classification, LOPA, Alarm Management, HAZID/ENVID and Human Factor Engineering (HFE) studies. He has a wide range of experience in facilitating related workshops apart from executing various HSE &amp; engineering studies for major oil and gas projects. These studies were performed either directly on behalf of the Owner or in support of the FEED or Detail Engineering Contractor.</w:t>
        </w:r>
      </w:ins>
      <w:ins w:id="1553" w:author="Sneha Kulkarni" w:date="2018-05-18T22:06:00Z">
        <w:del w:id="1554" w:author="Vincentius Mario PURNAMA" w:date="2020-08-25T20:30:00Z">
          <w:r w:rsidR="00BD1954" w:rsidRPr="00FA7991" w:rsidDel="00C456C3">
            <w:rPr>
              <w:lang w:val="en-US"/>
            </w:rPr>
            <w:delText>Mr. Anand Pednekar has worked as a Process Engineer in the Petrochemical and Refinery Industrial Sectors for Pre-engineering, Process &amp; Detailed engineering including Estimation Projects. He has also taken active role in Field Design, Operation Troubleshooting and PMC in his previous stints. He has expertise in Process Safety, particularly experienced in Hazard &amp; Operability (HAZOP), SIL Classification, LOPA, Alarm Management and Reliability, Availability &amp; Maintainability (RAM) studies.</w:delText>
          </w:r>
        </w:del>
        <w:r w:rsidR="00BD1954" w:rsidRPr="00FA7991">
          <w:rPr>
            <w:lang w:val="en-US"/>
          </w:rPr>
          <w:t xml:space="preserve"> </w:t>
        </w:r>
      </w:ins>
    </w:p>
    <w:p w14:paraId="7B71DD4E" w14:textId="77777777" w:rsidR="00BD1954" w:rsidRPr="00FA7991" w:rsidRDefault="00BD1954" w:rsidP="00BD1954">
      <w:pPr>
        <w:ind w:left="708"/>
        <w:jc w:val="both"/>
        <w:rPr>
          <w:ins w:id="1555" w:author="Sneha Kulkarni" w:date="2018-05-18T22:06:00Z"/>
          <w:lang w:val="en-US"/>
        </w:rPr>
      </w:pPr>
    </w:p>
    <w:p w14:paraId="5A43FD49" w14:textId="114E8128" w:rsidR="00BD1954" w:rsidDel="00C456C3" w:rsidRDefault="00C456C3" w:rsidP="00BD1954">
      <w:pPr>
        <w:ind w:left="708"/>
        <w:jc w:val="both"/>
        <w:rPr>
          <w:del w:id="1556" w:author="Vincentius Mario PURNAMA" w:date="2020-08-25T20:30:00Z"/>
          <w:lang w:val="en-US"/>
        </w:rPr>
      </w:pPr>
      <w:ins w:id="1557" w:author="Vincentius Mario PURNAMA" w:date="2020-08-25T20:30:00Z">
        <w:r w:rsidRPr="00C456C3">
          <w:rPr>
            <w:lang w:val="en-US"/>
          </w:rPr>
          <w:t xml:space="preserve">He has also conducted various environmental studies for various refinery majors in India and also for global oil and gas clients. He has also undertaken Projects involving dispersion modeling, Environment Impact Assessment (EIA) studies, and water pinch studies along with design of water treatment systems / incinerators / thermal oxidizers. As part of his work assignment he has also been involved in commissioning / operation activities List of few key facilities where he was actively </w:t>
        </w:r>
        <w:r w:rsidRPr="00C456C3">
          <w:rPr>
            <w:lang w:val="en-US"/>
          </w:rPr>
          <w:lastRenderedPageBreak/>
          <w:t>involved in delivering HSE workshops/ studies are listed below for quick reference, followed by detailed synopsis</w:t>
        </w:r>
        <w:r>
          <w:rPr>
            <w:lang w:val="en-US"/>
          </w:rPr>
          <w:t xml:space="preserve"> in Annexure B</w:t>
        </w:r>
        <w:r w:rsidRPr="00C456C3">
          <w:rPr>
            <w:lang w:val="en-US"/>
          </w:rPr>
          <w:t>.</w:t>
        </w:r>
      </w:ins>
      <w:ins w:id="1558" w:author="Sneha Kulkarni" w:date="2018-05-18T22:06:00Z">
        <w:del w:id="1559" w:author="Vincentius Mario PURNAMA" w:date="2020-08-25T20:30:00Z">
          <w:r w:rsidR="00BD1954" w:rsidRPr="00FA7991" w:rsidDel="00C456C3">
            <w:rPr>
              <w:lang w:val="en-US"/>
            </w:rPr>
            <w:delText xml:space="preserve">He has a wide range of experience in facilitating related workshops apart from executing various HSE &amp; engineering studies for major Refineries, Petrochemical Complexes, LNG, Oil &amp; Gas facilities and Offshore Platform; including Power Plants and Cross Country / Marine Pipelines. These studies were performed either directly on behalf of the Owner or in support of the FEED or Detail Engineering Contractor. He has also conducted MOC, DBN &amp; Revalidation HAZOP for operating facilities, Site HAZOP &amp; PSSR during Construction / Pre-Commissioning stage; including awareness &amp; training workshops for personnel stationed at production facility. He also gained proficiency in Refinery Change Orders, Process Design &amp; Detail Engineering prior to him acquiring expertise in Process Safety. </w:delText>
          </w:r>
        </w:del>
      </w:ins>
    </w:p>
    <w:p w14:paraId="0F92B534" w14:textId="77777777" w:rsidR="00C456C3" w:rsidRDefault="00C456C3" w:rsidP="00BD1954">
      <w:pPr>
        <w:ind w:left="708"/>
        <w:jc w:val="both"/>
        <w:rPr>
          <w:ins w:id="1560" w:author="Vincentius Mario PURNAMA" w:date="2020-08-25T20:30:00Z"/>
          <w:lang w:val="en-US"/>
        </w:rPr>
      </w:pPr>
    </w:p>
    <w:p w14:paraId="238BD321" w14:textId="4BF93449" w:rsidR="00C456C3" w:rsidRPr="00C456C3" w:rsidRDefault="00C456C3" w:rsidP="00C456C3">
      <w:pPr>
        <w:pStyle w:val="Bullet1IRESC"/>
        <w:spacing w:after="48"/>
        <w:ind w:left="1170"/>
        <w:rPr>
          <w:ins w:id="1561" w:author="Vincentius Mario PURNAMA" w:date="2020-08-25T20:31:00Z"/>
        </w:rPr>
      </w:pPr>
      <w:ins w:id="1562" w:author="Vincentius Mario PURNAMA" w:date="2020-08-25T20:31:00Z">
        <w:r w:rsidRPr="00C456C3">
          <w:t xml:space="preserve">HAZOP/LOPA for Neste NEXBTL Refinery Expansion Project, Singapore – EPC Stage Study including Vendor Packages, Technip FMC, Rome; </w:t>
        </w:r>
      </w:ins>
    </w:p>
    <w:p w14:paraId="462F6E2F" w14:textId="6B8BF147" w:rsidR="00C456C3" w:rsidRDefault="00C456C3" w:rsidP="00C456C3">
      <w:pPr>
        <w:pStyle w:val="Bullet1IRESC"/>
        <w:spacing w:after="48"/>
        <w:ind w:left="1170"/>
        <w:rPr>
          <w:ins w:id="1563" w:author="Vincentius Mario PURNAMA" w:date="2020-08-25T20:31:00Z"/>
        </w:rPr>
      </w:pPr>
      <w:ins w:id="1564" w:author="Vincentius Mario PURNAMA" w:date="2020-08-25T20:31:00Z">
        <w:r w:rsidRPr="00C456C3">
          <w:t xml:space="preserve">HAZOP/LOPA study for Thai Oil Refinery Expansion Project, EPC Phase, Saipem, Milan (using SHELL SIF Pro Software); </w:t>
        </w:r>
      </w:ins>
    </w:p>
    <w:p w14:paraId="24A2C8B5" w14:textId="0344955B" w:rsidR="00C456C3" w:rsidRDefault="00C456C3" w:rsidP="00C456C3">
      <w:pPr>
        <w:pStyle w:val="Bullet1IRESC"/>
        <w:spacing w:after="48"/>
        <w:ind w:left="1170"/>
        <w:rPr>
          <w:ins w:id="1565" w:author="Vincentius Mario PURNAMA" w:date="2020-08-25T20:31:00Z"/>
        </w:rPr>
      </w:pPr>
      <w:ins w:id="1566" w:author="Vincentius Mario PURNAMA" w:date="2020-08-25T20:31:00Z">
        <w:r w:rsidRPr="00C456C3">
          <w:t xml:space="preserve">HAZOP/SIL Classification for MIDOR Refinery Expansion Project, EPC Phase study including Vendor Packages, Technip Rome; </w:t>
        </w:r>
      </w:ins>
    </w:p>
    <w:p w14:paraId="13FA941C" w14:textId="3BA984ED" w:rsidR="00C456C3" w:rsidRDefault="00C456C3" w:rsidP="00C456C3">
      <w:pPr>
        <w:pStyle w:val="Bullet1IRESC"/>
        <w:spacing w:after="48"/>
        <w:ind w:left="1170"/>
        <w:rPr>
          <w:ins w:id="1567" w:author="Vincentius Mario PURNAMA" w:date="2020-08-25T20:31:00Z"/>
        </w:rPr>
      </w:pPr>
      <w:ins w:id="1568" w:author="Vincentius Mario PURNAMA" w:date="2020-08-25T20:31:00Z">
        <w:r w:rsidRPr="00C456C3">
          <w:t xml:space="preserve">HAZOP/LOPA for Duqm Refinery Project - EPC Package 2, Oman - Offsite and Utilities including Vendor packages, Petrofac, Sharjah; </w:t>
        </w:r>
      </w:ins>
    </w:p>
    <w:p w14:paraId="0F10AD2C" w14:textId="394C5F26" w:rsidR="00C456C3" w:rsidRDefault="00C456C3" w:rsidP="00C456C3">
      <w:pPr>
        <w:pStyle w:val="Bullet1IRESC"/>
        <w:spacing w:after="48"/>
        <w:ind w:left="1170"/>
        <w:rPr>
          <w:ins w:id="1569" w:author="Vincentius Mario PURNAMA" w:date="2020-08-25T20:31:00Z"/>
        </w:rPr>
      </w:pPr>
      <w:ins w:id="1570" w:author="Vincentius Mario PURNAMA" w:date="2020-08-25T20:31:00Z">
        <w:r w:rsidRPr="00C456C3">
          <w:t xml:space="preserve">HAZOP Study for VOC Collection and Treatment System, MRPL, India; </w:t>
        </w:r>
      </w:ins>
    </w:p>
    <w:p w14:paraId="6FB5D018" w14:textId="77777777" w:rsidR="009013AD" w:rsidRDefault="00C456C3" w:rsidP="00C456C3">
      <w:pPr>
        <w:pStyle w:val="Bullet1IRESC"/>
        <w:spacing w:after="48"/>
        <w:ind w:left="1170"/>
        <w:rPr>
          <w:ins w:id="1571" w:author="Vincentius Mario PURNAMA" w:date="2020-08-25T20:39:00Z"/>
        </w:rPr>
      </w:pPr>
      <w:ins w:id="1572" w:author="Vincentius Mario PURNAMA" w:date="2020-08-25T20:31:00Z">
        <w:r w:rsidRPr="00C456C3">
          <w:t xml:space="preserve">HAZOP Study for Incinerator Package, IOCL, </w:t>
        </w:r>
        <w:proofErr w:type="spellStart"/>
        <w:r w:rsidRPr="00C456C3">
          <w:t>Paradip</w:t>
        </w:r>
        <w:proofErr w:type="spellEnd"/>
        <w:r w:rsidRPr="00C456C3">
          <w:t xml:space="preserve"> Refinery, India</w:t>
        </w:r>
      </w:ins>
    </w:p>
    <w:p w14:paraId="39EA459F" w14:textId="77777777" w:rsidR="009013AD" w:rsidRDefault="009013AD" w:rsidP="009013AD">
      <w:pPr>
        <w:pStyle w:val="Bullet1IRESC"/>
        <w:spacing w:after="48"/>
        <w:ind w:left="1170"/>
        <w:rPr>
          <w:ins w:id="1573" w:author="Vincentius Mario PURNAMA" w:date="2020-08-25T20:39:00Z"/>
        </w:rPr>
      </w:pPr>
      <w:ins w:id="1574" w:author="Vincentius Mario PURNAMA" w:date="2020-08-25T20:39:00Z">
        <w:r>
          <w:t xml:space="preserve">HAZID, ENVID &amp; HRA Studies for Rapid Package 11 for Ethylene Oxide and Ethylene Glycol Unit. Client: Samsung Engineering, Seoul, Korea, Owner: PETRONAS </w:t>
        </w:r>
      </w:ins>
    </w:p>
    <w:p w14:paraId="6B7DAFB0" w14:textId="17F5F9C9" w:rsidR="009013AD" w:rsidRDefault="009013AD" w:rsidP="009013AD">
      <w:pPr>
        <w:pStyle w:val="Bullet1IRESC"/>
        <w:spacing w:after="48"/>
        <w:ind w:left="1170"/>
        <w:rPr>
          <w:ins w:id="1575" w:author="Vincentius Mario PURNAMA" w:date="2020-08-25T20:39:00Z"/>
        </w:rPr>
      </w:pPr>
      <w:ins w:id="1576" w:author="Vincentius Mario PURNAMA" w:date="2020-08-25T20:39:00Z">
        <w:r>
          <w:t xml:space="preserve">HAZID study for PETRONAS RAPID Package 4 for ARU, SRU, SSU, SWS and LSSU. Client: Petrofac, Malaysia, Owner: PETRONAS </w:t>
        </w:r>
      </w:ins>
    </w:p>
    <w:p w14:paraId="1B38CF79" w14:textId="4B3D71B5" w:rsidR="009013AD" w:rsidRDefault="009013AD" w:rsidP="009013AD">
      <w:pPr>
        <w:pStyle w:val="Bullet1IRESC"/>
        <w:spacing w:after="48"/>
        <w:ind w:left="1170"/>
        <w:rPr>
          <w:ins w:id="1577" w:author="Vincentius Mario PURNAMA" w:date="2020-08-25T20:39:00Z"/>
        </w:rPr>
      </w:pPr>
      <w:ins w:id="1578" w:author="Vincentius Mario PURNAMA" w:date="2020-08-25T20:39:00Z">
        <w:r>
          <w:t xml:space="preserve">HAZID study for PETRONAS RGT2 LNG Terminal facilities. Client: AMEC Foster Wheeler, Owner: PETRONAS </w:t>
        </w:r>
        <w:proofErr w:type="spellStart"/>
        <w:r>
          <w:t>GAS.Alarm</w:t>
        </w:r>
        <w:proofErr w:type="spellEnd"/>
        <w:r>
          <w:t xml:space="preserve"> Rationalization Study for PETRONAS RAPID Project Package 1, CCSM Joint Venture, Taipei, Taiwan </w:t>
        </w:r>
      </w:ins>
    </w:p>
    <w:p w14:paraId="6D7C1DC9" w14:textId="0F40197A" w:rsidR="009013AD" w:rsidRDefault="009013AD" w:rsidP="009013AD">
      <w:pPr>
        <w:pStyle w:val="Bullet1IRESC"/>
        <w:spacing w:after="48"/>
        <w:ind w:left="1170"/>
        <w:rPr>
          <w:ins w:id="1579" w:author="Vincentius Mario PURNAMA" w:date="2020-08-25T20:39:00Z"/>
        </w:rPr>
      </w:pPr>
      <w:ins w:id="1580" w:author="Vincentius Mario PURNAMA" w:date="2020-08-25T20:39:00Z">
        <w:r>
          <w:t xml:space="preserve">SIL Classification Study for SRU, SWS and ARU for IOCL Haldia - Aishwarya Project, </w:t>
        </w:r>
        <w:proofErr w:type="spellStart"/>
        <w:r>
          <w:t>Punj</w:t>
        </w:r>
        <w:proofErr w:type="spellEnd"/>
        <w:r>
          <w:t xml:space="preserve"> Lloyd Engineering, New Delhi </w:t>
        </w:r>
      </w:ins>
    </w:p>
    <w:p w14:paraId="4D8F9723" w14:textId="291E264D" w:rsidR="009013AD" w:rsidRDefault="009013AD" w:rsidP="009013AD">
      <w:pPr>
        <w:pStyle w:val="Bullet1IRESC"/>
        <w:spacing w:after="48"/>
        <w:ind w:left="1170"/>
        <w:rPr>
          <w:ins w:id="1581" w:author="Vincentius Mario PURNAMA" w:date="2020-08-25T20:39:00Z"/>
        </w:rPr>
      </w:pPr>
      <w:ins w:id="1582" w:author="Vincentius Mario PURNAMA" w:date="2020-08-25T20:39:00Z">
        <w:r>
          <w:t xml:space="preserve">Human Factors Engineering Study for Onshore </w:t>
        </w:r>
        <w:proofErr w:type="spellStart"/>
        <w:r>
          <w:t>Terranganu</w:t>
        </w:r>
        <w:proofErr w:type="spellEnd"/>
        <w:r>
          <w:t xml:space="preserve"> Gas Terminal (TGAST) Development Project, PETRONAS </w:t>
        </w:r>
        <w:proofErr w:type="spellStart"/>
        <w:r>
          <w:t>Carigali</w:t>
        </w:r>
        <w:proofErr w:type="spellEnd"/>
        <w:r>
          <w:t xml:space="preserve"> </w:t>
        </w:r>
      </w:ins>
    </w:p>
    <w:p w14:paraId="7D58AE69" w14:textId="7EAF5B6C" w:rsidR="00BD1954" w:rsidRPr="00C456C3" w:rsidRDefault="009013AD" w:rsidP="009013AD">
      <w:pPr>
        <w:pStyle w:val="Bullet1IRESC"/>
        <w:spacing w:after="48"/>
        <w:ind w:left="1170"/>
        <w:rPr>
          <w:ins w:id="1583" w:author="Sneha Kulkarni" w:date="2018-05-18T22:06:00Z"/>
        </w:rPr>
      </w:pPr>
      <w:ins w:id="1584" w:author="Vincentius Mario PURNAMA" w:date="2020-08-25T20:39:00Z">
        <w:r>
          <w:t>Human Factor &amp; Ergonomics study for Carbon Black &amp; Delayed Coker (CBDC) Project owned by Abu Dhabi Oil Refining Company (</w:t>
        </w:r>
        <w:proofErr w:type="spellStart"/>
        <w:r>
          <w:t>Takreer</w:t>
        </w:r>
        <w:proofErr w:type="spellEnd"/>
        <w:r>
          <w:t xml:space="preserve">) </w:t>
        </w:r>
      </w:ins>
    </w:p>
    <w:p w14:paraId="4E27EAA1" w14:textId="29B44F40" w:rsidR="00BD1954" w:rsidDel="00C456C3" w:rsidRDefault="00BD1954" w:rsidP="00BD1954">
      <w:pPr>
        <w:ind w:left="708"/>
        <w:jc w:val="both"/>
        <w:rPr>
          <w:ins w:id="1585" w:author="Sneha Kulkarni" w:date="2018-05-18T22:06:00Z"/>
          <w:del w:id="1586" w:author="Vincentius Mario PURNAMA" w:date="2020-08-25T20:30:00Z"/>
          <w:lang w:val="en-US"/>
        </w:rPr>
      </w:pPr>
      <w:ins w:id="1587" w:author="Sneha Kulkarni" w:date="2018-05-18T22:06:00Z">
        <w:del w:id="1588" w:author="Vincentius Mario PURNAMA" w:date="2020-08-25T20:30:00Z">
          <w:r w:rsidRPr="00FA7991" w:rsidDel="00C456C3">
            <w:rPr>
              <w:lang w:val="en-US"/>
            </w:rPr>
            <w:delText>List of few key facilities where he was actively involved in delivering HSE workshops/ studies are listed below for quick reference, followed by detailed synopsis</w:delText>
          </w:r>
          <w:r w:rsidDel="00C456C3">
            <w:rPr>
              <w:lang w:val="en-US"/>
            </w:rPr>
            <w:delText xml:space="preserve"> in Annexure B</w:delText>
          </w:r>
          <w:r w:rsidRPr="00FA7991" w:rsidDel="00C456C3">
            <w:rPr>
              <w:lang w:val="en-US"/>
            </w:rPr>
            <w:delText>.</w:delText>
          </w:r>
        </w:del>
      </w:ins>
    </w:p>
    <w:p w14:paraId="6C60FF52" w14:textId="03718267" w:rsidR="00BD1954" w:rsidRPr="004F0F4B" w:rsidDel="00C456C3" w:rsidRDefault="00BD1954" w:rsidP="00C456C3">
      <w:pPr>
        <w:pStyle w:val="Bullet1IRESC"/>
        <w:spacing w:after="48"/>
        <w:ind w:leftChars="146" w:left="746" w:hanging="425"/>
        <w:rPr>
          <w:ins w:id="1589" w:author="Sneha Kulkarni" w:date="2018-05-18T22:06:00Z"/>
          <w:del w:id="1590" w:author="Vincentius Mario PURNAMA" w:date="2020-08-25T20:31:00Z"/>
        </w:rPr>
      </w:pPr>
      <w:ins w:id="1591" w:author="Sneha Kulkarni" w:date="2018-05-18T22:06:00Z">
        <w:del w:id="1592" w:author="Vincentius Mario PURNAMA" w:date="2020-08-25T20:31:00Z">
          <w:r w:rsidRPr="004F0F4B" w:rsidDel="00C456C3">
            <w:delText>HAZOP/LOPA Study for Amine Regeneration Unit (ARU) of Nghi Son Refinery and Petrochemical Project (NSRP), Vietnam</w:delText>
          </w:r>
        </w:del>
      </w:ins>
    </w:p>
    <w:p w14:paraId="602FEF03" w14:textId="74912300" w:rsidR="00BD1954" w:rsidRPr="004F0F4B" w:rsidDel="00C456C3" w:rsidRDefault="00BD1954" w:rsidP="00C456C3">
      <w:pPr>
        <w:pStyle w:val="Bullet1IRESC"/>
        <w:spacing w:after="48"/>
        <w:ind w:leftChars="146" w:left="746" w:hanging="425"/>
        <w:rPr>
          <w:ins w:id="1593" w:author="Sneha Kulkarni" w:date="2018-05-18T22:06:00Z"/>
          <w:del w:id="1594" w:author="Vincentius Mario PURNAMA" w:date="2020-08-25T20:31:00Z"/>
        </w:rPr>
      </w:pPr>
      <w:ins w:id="1595" w:author="Sneha Kulkarni" w:date="2018-05-18T22:06:00Z">
        <w:del w:id="1596" w:author="Vincentius Mario PURNAMA" w:date="2020-08-25T20:31:00Z">
          <w:r w:rsidRPr="004F0F4B" w:rsidDel="00C456C3">
            <w:delText>HAZOP/SIL Study for Hydrocracker Unit, Amine Regeneration Unit (ARU), and Sour Water Stripper Unit (SWS) of Yanbu Export Refinery Project, Saudi Arabia</w:delText>
          </w:r>
        </w:del>
      </w:ins>
    </w:p>
    <w:p w14:paraId="29F13A9B" w14:textId="25B8E1BA" w:rsidR="00BD1954" w:rsidRPr="004F0F4B" w:rsidDel="00C456C3" w:rsidRDefault="00BD1954" w:rsidP="00C456C3">
      <w:pPr>
        <w:pStyle w:val="Bullet1IRESC"/>
        <w:spacing w:after="48"/>
        <w:ind w:leftChars="146" w:left="746" w:hanging="425"/>
        <w:rPr>
          <w:ins w:id="1597" w:author="Sneha Kulkarni" w:date="2018-05-18T22:06:00Z"/>
          <w:del w:id="1598" w:author="Vincentius Mario PURNAMA" w:date="2020-08-25T20:31:00Z"/>
        </w:rPr>
      </w:pPr>
      <w:ins w:id="1599" w:author="Sneha Kulkarni" w:date="2018-05-18T22:06:00Z">
        <w:del w:id="1600" w:author="Vincentius Mario PURNAMA" w:date="2020-08-25T20:31:00Z">
          <w:r w:rsidRPr="004F0F4B" w:rsidDel="00C456C3">
            <w:delText>HAZOP/SIL Studies for Amine Regeneration Unit (ARU), Sour Water Stripper Unit (SWS) and Vendor Packages of Lukoil Neftochim Bourgas H-Oil &amp; VGO Hydrocracking Project, Bulgaria</w:delText>
          </w:r>
        </w:del>
      </w:ins>
    </w:p>
    <w:p w14:paraId="26621118" w14:textId="2828E777" w:rsidR="00BD1954" w:rsidRPr="004F0F4B" w:rsidDel="00C456C3" w:rsidRDefault="00BD1954" w:rsidP="00C456C3">
      <w:pPr>
        <w:pStyle w:val="Bullet1IRESC"/>
        <w:spacing w:after="48"/>
        <w:ind w:leftChars="146" w:left="746" w:hanging="425"/>
        <w:rPr>
          <w:ins w:id="1601" w:author="Sneha Kulkarni" w:date="2018-05-18T22:06:00Z"/>
          <w:del w:id="1602" w:author="Vincentius Mario PURNAMA" w:date="2020-08-25T20:31:00Z"/>
        </w:rPr>
      </w:pPr>
      <w:ins w:id="1603" w:author="Sneha Kulkarni" w:date="2018-05-18T22:06:00Z">
        <w:del w:id="1604" w:author="Vincentius Mario PURNAMA" w:date="2020-08-25T20:31:00Z">
          <w:r w:rsidRPr="004F0F4B" w:rsidDel="00C456C3">
            <w:delText>HAZOP Study for SWS and Power Plant, Reliance Industries Limited, India</w:delText>
          </w:r>
        </w:del>
      </w:ins>
    </w:p>
    <w:p w14:paraId="1B3695D2" w14:textId="45DAFD9F" w:rsidR="00BD1954" w:rsidRPr="004F0F4B" w:rsidDel="00C456C3" w:rsidRDefault="00BD1954" w:rsidP="00C456C3">
      <w:pPr>
        <w:pStyle w:val="Bullet1IRESC"/>
        <w:spacing w:after="48"/>
        <w:ind w:leftChars="146" w:left="746" w:hanging="425"/>
        <w:rPr>
          <w:ins w:id="1605" w:author="Sneha Kulkarni" w:date="2018-05-18T22:06:00Z"/>
          <w:del w:id="1606" w:author="Vincentius Mario PURNAMA" w:date="2020-08-25T20:31:00Z"/>
        </w:rPr>
      </w:pPr>
      <w:ins w:id="1607" w:author="Sneha Kulkarni" w:date="2018-05-18T22:06:00Z">
        <w:del w:id="1608" w:author="Vincentius Mario PURNAMA" w:date="2020-08-25T20:31:00Z">
          <w:r w:rsidRPr="004F0F4B" w:rsidDel="00C456C3">
            <w:delText xml:space="preserve">HAZOP/LOPA for MIDOR Egypt, Hydrocracker Unit – Revamp and New FEED </w:delText>
          </w:r>
        </w:del>
      </w:ins>
    </w:p>
    <w:p w14:paraId="181E5370" w14:textId="2E12690F" w:rsidR="00BD1954" w:rsidRPr="004F0F4B" w:rsidDel="00C456C3" w:rsidRDefault="00BD1954" w:rsidP="00C456C3">
      <w:pPr>
        <w:pStyle w:val="Bullet1IRESC"/>
        <w:spacing w:after="48"/>
        <w:ind w:leftChars="146" w:left="746" w:hanging="425"/>
        <w:rPr>
          <w:ins w:id="1609" w:author="Sneha Kulkarni" w:date="2018-05-18T22:06:00Z"/>
          <w:del w:id="1610" w:author="Vincentius Mario PURNAMA" w:date="2020-08-25T20:31:00Z"/>
        </w:rPr>
      </w:pPr>
      <w:ins w:id="1611" w:author="Sneha Kulkarni" w:date="2018-05-18T22:06:00Z">
        <w:del w:id="1612" w:author="Vincentius Mario PURNAMA" w:date="2020-08-25T20:31:00Z">
          <w:r w:rsidRPr="004F0F4B" w:rsidDel="00C456C3">
            <w:delText>HAZOP/</w:delText>
          </w:r>
          <w:r w:rsidRPr="004F0F4B" w:rsidDel="00C456C3">
            <w:rPr>
              <w:rFonts w:hint="eastAsia"/>
            </w:rPr>
            <w:delText>LOPA for J</w:delText>
          </w:r>
          <w:r w:rsidRPr="004F0F4B" w:rsidDel="00C456C3">
            <w:delText xml:space="preserve">azan </w:delText>
          </w:r>
          <w:r w:rsidRPr="004F0F4B" w:rsidDel="00C456C3">
            <w:rPr>
              <w:rFonts w:hint="eastAsia"/>
            </w:rPr>
            <w:delText>I</w:delText>
          </w:r>
          <w:r w:rsidRPr="004F0F4B" w:rsidDel="00C456C3">
            <w:delText xml:space="preserve">ntegrated </w:delText>
          </w:r>
          <w:r w:rsidRPr="004F0F4B" w:rsidDel="00C456C3">
            <w:rPr>
              <w:rFonts w:hint="eastAsia"/>
            </w:rPr>
            <w:delText>G</w:delText>
          </w:r>
          <w:r w:rsidRPr="004F0F4B" w:rsidDel="00C456C3">
            <w:delText xml:space="preserve">asification </w:delText>
          </w:r>
          <w:r w:rsidRPr="004F0F4B" w:rsidDel="00C456C3">
            <w:rPr>
              <w:rFonts w:hint="eastAsia"/>
            </w:rPr>
            <w:delText xml:space="preserve">Combined Cycle </w:delText>
          </w:r>
          <w:r w:rsidRPr="004F0F4B" w:rsidDel="00C456C3">
            <w:delText>Project</w:delText>
          </w:r>
          <w:r w:rsidRPr="004F0F4B" w:rsidDel="00C456C3">
            <w:rPr>
              <w:rFonts w:hint="eastAsia"/>
            </w:rPr>
            <w:delText>, Saudi Aramco</w:delText>
          </w:r>
          <w:r w:rsidRPr="004F0F4B" w:rsidDel="00C456C3">
            <w:delText xml:space="preserve"> (SEPCO Electric Power Construction Corporation)</w:delText>
          </w:r>
        </w:del>
      </w:ins>
    </w:p>
    <w:p w14:paraId="5E73A15D" w14:textId="676498D5" w:rsidR="00BD1954" w:rsidRPr="004F0F4B" w:rsidDel="00C456C3" w:rsidRDefault="00BD1954" w:rsidP="00C456C3">
      <w:pPr>
        <w:pStyle w:val="Bullet1IRESC"/>
        <w:spacing w:after="48"/>
        <w:ind w:leftChars="146" w:left="746" w:hanging="425"/>
        <w:rPr>
          <w:ins w:id="1613" w:author="Sneha Kulkarni" w:date="2018-05-18T22:06:00Z"/>
          <w:del w:id="1614" w:author="Vincentius Mario PURNAMA" w:date="2020-08-25T20:31:00Z"/>
        </w:rPr>
      </w:pPr>
      <w:ins w:id="1615" w:author="Sneha Kulkarni" w:date="2018-05-18T22:06:00Z">
        <w:del w:id="1616" w:author="Vincentius Mario PURNAMA" w:date="2020-08-25T20:31:00Z">
          <w:r w:rsidRPr="004F0F4B" w:rsidDel="00C456C3">
            <w:delText>HAZOP/PHA for FEED Package of Unit R410 Naphtha Reformer Block of Rabigh Phase II Petrochemical Complex for JV Saudi Aramco &amp; Sumitomo Chemicals, Saudi Arabia (JGC Corporation)</w:delText>
          </w:r>
          <w:r w:rsidRPr="004F0F4B" w:rsidDel="00C456C3">
            <w:rPr>
              <w:rFonts w:hint="eastAsia"/>
            </w:rPr>
            <w:delText>;</w:delText>
          </w:r>
        </w:del>
      </w:ins>
    </w:p>
    <w:p w14:paraId="15025709" w14:textId="4C21B6D4" w:rsidR="00BD1954" w:rsidRPr="004F0F4B" w:rsidDel="00C456C3" w:rsidRDefault="00BD1954" w:rsidP="00C456C3">
      <w:pPr>
        <w:pStyle w:val="Bullet1IRESC"/>
        <w:spacing w:after="48"/>
        <w:ind w:leftChars="146" w:left="746" w:hanging="425"/>
        <w:rPr>
          <w:ins w:id="1617" w:author="Sneha Kulkarni" w:date="2018-05-18T22:06:00Z"/>
          <w:del w:id="1618" w:author="Vincentius Mario PURNAMA" w:date="2020-08-25T20:31:00Z"/>
        </w:rPr>
      </w:pPr>
      <w:ins w:id="1619" w:author="Sneha Kulkarni" w:date="2018-05-18T22:06:00Z">
        <w:del w:id="1620" w:author="Vincentius Mario PURNAMA" w:date="2020-08-25T20:31:00Z">
          <w:r w:rsidRPr="004F0F4B" w:rsidDel="00C456C3">
            <w:delText>HAZOP Study for FEED Package of B300S Naphtha Splitter Unit of Pavlodar Oil Chemistry Refinery Project, Kazakhstan (Technip Italy)</w:delText>
          </w:r>
          <w:r w:rsidRPr="004F0F4B" w:rsidDel="00C456C3">
            <w:rPr>
              <w:rFonts w:hint="eastAsia"/>
            </w:rPr>
            <w:delText>;</w:delText>
          </w:r>
        </w:del>
      </w:ins>
    </w:p>
    <w:p w14:paraId="15D1BD7A" w14:textId="6C411419" w:rsidR="00BD1954" w:rsidRPr="004F0F4B" w:rsidDel="00C456C3" w:rsidRDefault="00BD1954" w:rsidP="00C456C3">
      <w:pPr>
        <w:pStyle w:val="Bullet1IRESC"/>
        <w:spacing w:after="48"/>
        <w:ind w:leftChars="146" w:left="746" w:hanging="425"/>
        <w:rPr>
          <w:ins w:id="1621" w:author="Sneha Kulkarni" w:date="2018-05-18T22:06:00Z"/>
          <w:del w:id="1622" w:author="Vincentius Mario PURNAMA" w:date="2020-08-25T20:31:00Z"/>
        </w:rPr>
      </w:pPr>
      <w:ins w:id="1623" w:author="Sneha Kulkarni" w:date="2018-05-18T22:06:00Z">
        <w:del w:id="1624" w:author="Vincentius Mario PURNAMA" w:date="2020-08-25T20:31:00Z">
          <w:r w:rsidRPr="004F0F4B" w:rsidDel="00C456C3">
            <w:delText>Integrated HAZOP/SIL for Naphtha Section EPC-10, 11 NHT, Reformer, CCR, C5/C6 Isomerization (JGC Corporation); EPC-13 Utilities (Hitachi Limited) and associated Vendor Packages of Jazan Refinery &amp; Terminal Project (JRTP), Saudi Aramco</w:delText>
          </w:r>
        </w:del>
      </w:ins>
    </w:p>
    <w:p w14:paraId="2A5EB68E" w14:textId="5F4D8857" w:rsidR="00BD1954" w:rsidRPr="004F0F4B" w:rsidDel="00C456C3" w:rsidRDefault="00BD1954" w:rsidP="00C456C3">
      <w:pPr>
        <w:pStyle w:val="Bullet1IRESC"/>
        <w:spacing w:after="48"/>
        <w:ind w:leftChars="146" w:left="746" w:hanging="425"/>
        <w:rPr>
          <w:ins w:id="1625" w:author="Sneha Kulkarni" w:date="2018-05-18T22:06:00Z"/>
          <w:del w:id="1626" w:author="Vincentius Mario PURNAMA" w:date="2020-08-25T20:31:00Z"/>
        </w:rPr>
      </w:pPr>
      <w:ins w:id="1627" w:author="Sneha Kulkarni" w:date="2018-05-18T22:06:00Z">
        <w:del w:id="1628" w:author="Vincentius Mario PURNAMA" w:date="2020-08-25T20:31:00Z">
          <w:r w:rsidRPr="004F0F4B" w:rsidDel="00C456C3">
            <w:delText>HAZOP Study for Unit 1100 CGOHT for FEED of Shymkent Refinery Project, Part of PetroKazakhtan Oil Projects LLP (Technip Italy)</w:delText>
          </w:r>
        </w:del>
      </w:ins>
    </w:p>
    <w:p w14:paraId="0E8E3922" w14:textId="456FD98A" w:rsidR="00BD1954" w:rsidRPr="004F0F4B" w:rsidDel="00C456C3" w:rsidRDefault="00BD1954" w:rsidP="00C456C3">
      <w:pPr>
        <w:pStyle w:val="Bullet1IRESC"/>
        <w:spacing w:after="48"/>
        <w:ind w:leftChars="146" w:left="746" w:hanging="425"/>
        <w:rPr>
          <w:ins w:id="1629" w:author="Sneha Kulkarni" w:date="2018-05-18T22:06:00Z"/>
          <w:del w:id="1630" w:author="Vincentius Mario PURNAMA" w:date="2020-08-25T20:31:00Z"/>
        </w:rPr>
      </w:pPr>
      <w:ins w:id="1631" w:author="Sneha Kulkarni" w:date="2018-05-18T22:06:00Z">
        <w:del w:id="1632" w:author="Vincentius Mario PURNAMA" w:date="2020-08-25T20:31:00Z">
          <w:r w:rsidRPr="004F0F4B" w:rsidDel="00C456C3">
            <w:delText>HAZOP/SIL for Process Units of Yanbu Export Refinery Project (YERP), Saudi Aramco – EPC 4 Unit 112 Hydrocracker Unit</w:delText>
          </w:r>
          <w:r w:rsidRPr="004F0F4B" w:rsidDel="00C456C3">
            <w:rPr>
              <w:rFonts w:hint="eastAsia"/>
            </w:rPr>
            <w:delText>;</w:delText>
          </w:r>
          <w:r w:rsidRPr="004F0F4B" w:rsidDel="00C456C3">
            <w:delText xml:space="preserve"> EPC 3 Unit 140 ARU and Unit 142 SWS (Daelim Industrial)</w:delText>
          </w:r>
        </w:del>
      </w:ins>
    </w:p>
    <w:p w14:paraId="01329523" w14:textId="6F457011" w:rsidR="00BD1954" w:rsidRPr="004F0F4B" w:rsidDel="00C456C3" w:rsidRDefault="00BD1954" w:rsidP="00C456C3">
      <w:pPr>
        <w:pStyle w:val="Bullet1IRESC"/>
        <w:spacing w:after="48"/>
        <w:ind w:leftChars="146" w:left="746" w:hanging="425"/>
        <w:rPr>
          <w:ins w:id="1633" w:author="Sneha Kulkarni" w:date="2018-05-18T22:06:00Z"/>
          <w:del w:id="1634" w:author="Vincentius Mario PURNAMA" w:date="2020-08-25T20:31:00Z"/>
        </w:rPr>
      </w:pPr>
      <w:ins w:id="1635" w:author="Sneha Kulkarni" w:date="2018-05-18T22:06:00Z">
        <w:del w:id="1636" w:author="Vincentius Mario PURNAMA" w:date="2020-08-25T20:31:00Z">
          <w:r w:rsidRPr="004F0F4B" w:rsidDel="00C456C3">
            <w:delText>HAZOP/SIL for CGOHT &amp; SHP-I/II Units of Petron Bataan Refinery RMP-II Project, Philippines (Daelim Industrial)</w:delText>
          </w:r>
        </w:del>
      </w:ins>
    </w:p>
    <w:p w14:paraId="0C9013A5" w14:textId="0B3E710C" w:rsidR="00BD1954" w:rsidRPr="004F0F4B" w:rsidDel="00C456C3" w:rsidRDefault="00BD1954" w:rsidP="00C456C3">
      <w:pPr>
        <w:pStyle w:val="Bullet1IRESC"/>
        <w:spacing w:after="48"/>
        <w:ind w:leftChars="146" w:left="746" w:hanging="425"/>
        <w:rPr>
          <w:ins w:id="1637" w:author="Sneha Kulkarni" w:date="2018-05-18T22:06:00Z"/>
          <w:del w:id="1638" w:author="Vincentius Mario PURNAMA" w:date="2020-08-25T20:31:00Z"/>
        </w:rPr>
      </w:pPr>
      <w:ins w:id="1639" w:author="Sneha Kulkarni" w:date="2018-05-18T22:06:00Z">
        <w:del w:id="1640" w:author="Vincentius Mario PURNAMA" w:date="2020-08-25T20:31:00Z">
          <w:r w:rsidRPr="004F0F4B" w:rsidDel="00C456C3">
            <w:delText>HAZOP/SIL Study for Unit 084 ARU and associated vendor packages for RFCC / Cracker / Isomerization  section of Nghi Son Refinery and Petrochemical Project (NSRP), Vietnam (JGC Corporation); Various Units of Offisites Package (GS E&amp;C)</w:delText>
          </w:r>
          <w:r w:rsidRPr="004F0F4B" w:rsidDel="00C456C3">
            <w:rPr>
              <w:rFonts w:hint="eastAsia"/>
            </w:rPr>
            <w:delText>;</w:delText>
          </w:r>
          <w:r w:rsidRPr="004F0F4B" w:rsidDel="00C456C3">
            <w:delText xml:space="preserve"> </w:delText>
          </w:r>
        </w:del>
      </w:ins>
    </w:p>
    <w:p w14:paraId="0E4E4FB4" w14:textId="1227BD09" w:rsidR="00BD1954" w:rsidRPr="004F0F4B" w:rsidDel="00C456C3" w:rsidRDefault="00BD1954" w:rsidP="00C456C3">
      <w:pPr>
        <w:pStyle w:val="Bullet1IRESC"/>
        <w:spacing w:after="48"/>
        <w:ind w:leftChars="146" w:left="746" w:hanging="425"/>
        <w:rPr>
          <w:ins w:id="1641" w:author="Sneha Kulkarni" w:date="2018-05-18T22:06:00Z"/>
          <w:del w:id="1642" w:author="Vincentius Mario PURNAMA" w:date="2020-08-25T20:31:00Z"/>
        </w:rPr>
      </w:pPr>
      <w:ins w:id="1643" w:author="Sneha Kulkarni" w:date="2018-05-18T22:06:00Z">
        <w:del w:id="1644" w:author="Vincentius Mario PURNAMA" w:date="2020-08-25T20:31:00Z">
          <w:r w:rsidRPr="004F0F4B" w:rsidDel="00C456C3">
            <w:delText>HAZOP/SIL Studies for ARU, SWS, Vendor Packages and MOC study for Lukoil Neftochim Bourgas H-Oil &amp; VGO Hydrocracking Project, Bulgaria (Technip Italy).</w:delText>
          </w:r>
        </w:del>
      </w:ins>
    </w:p>
    <w:p w14:paraId="6D545231" w14:textId="22071832" w:rsidR="00BD1954" w:rsidRPr="004F0F4B" w:rsidDel="00C456C3" w:rsidRDefault="00BD1954" w:rsidP="00C456C3">
      <w:pPr>
        <w:pStyle w:val="Bullet1IRESC"/>
        <w:spacing w:after="48"/>
        <w:ind w:leftChars="146" w:left="746" w:hanging="425"/>
        <w:rPr>
          <w:ins w:id="1645" w:author="Sneha Kulkarni" w:date="2018-05-18T22:06:00Z"/>
          <w:del w:id="1646" w:author="Vincentius Mario PURNAMA" w:date="2020-08-25T20:31:00Z"/>
        </w:rPr>
      </w:pPr>
      <w:ins w:id="1647" w:author="Sneha Kulkarni" w:date="2018-05-18T22:06:00Z">
        <w:del w:id="1648" w:author="Vincentius Mario PURNAMA" w:date="2020-08-25T20:31:00Z">
          <w:r w:rsidRPr="004F0F4B" w:rsidDel="00C456C3">
            <w:delText>HAZOP/SIL for Vendor Packages of Jubail Export Refinery Project (JERP)</w:delText>
          </w:r>
        </w:del>
      </w:ins>
    </w:p>
    <w:p w14:paraId="2A9BCBE3" w14:textId="77777777" w:rsidR="00FA7991" w:rsidRPr="00BD1954" w:rsidRDefault="00FA7991" w:rsidP="00C456C3">
      <w:pPr>
        <w:ind w:leftChars="146" w:left="321"/>
        <w:jc w:val="both"/>
        <w:rPr>
          <w:b/>
          <w:highlight w:val="yellow"/>
          <w:u w:val="single"/>
        </w:rPr>
      </w:pPr>
    </w:p>
    <w:p w14:paraId="748BE9A7" w14:textId="1A5E5DEF" w:rsidR="00FA7991" w:rsidRDefault="00FA7991" w:rsidP="00FA7991">
      <w:pPr>
        <w:ind w:left="708"/>
        <w:jc w:val="both"/>
        <w:rPr>
          <w:ins w:id="1649" w:author="Vincentius Mario PURNAMA" w:date="2020-08-25T20:49:00Z"/>
          <w:b/>
          <w:u w:val="single"/>
          <w:lang w:val="en-US"/>
        </w:rPr>
      </w:pPr>
      <w:bookmarkStart w:id="1650" w:name="OLE_LINK17"/>
      <w:bookmarkStart w:id="1651" w:name="OLE_LINK18"/>
      <w:r>
        <w:rPr>
          <w:b/>
          <w:u w:val="single"/>
          <w:lang w:val="en-US"/>
        </w:rPr>
        <w:t>Amit Ka</w:t>
      </w:r>
      <w:r w:rsidRPr="00FA7991">
        <w:rPr>
          <w:b/>
          <w:u w:val="single"/>
          <w:lang w:val="en-US"/>
        </w:rPr>
        <w:t>l</w:t>
      </w:r>
      <w:r>
        <w:rPr>
          <w:b/>
          <w:u w:val="single"/>
          <w:lang w:val="en-US"/>
        </w:rPr>
        <w:t>r</w:t>
      </w:r>
      <w:r w:rsidRPr="00FA7991">
        <w:rPr>
          <w:b/>
          <w:u w:val="single"/>
          <w:lang w:val="en-US"/>
        </w:rPr>
        <w:t>a</w:t>
      </w:r>
    </w:p>
    <w:bookmarkEnd w:id="1650"/>
    <w:bookmarkEnd w:id="1651"/>
    <w:p w14:paraId="3146594A" w14:textId="2C0BA973" w:rsidR="00C73853" w:rsidRPr="00FA7991" w:rsidRDefault="00C73853" w:rsidP="00FA7991">
      <w:pPr>
        <w:ind w:left="708"/>
        <w:jc w:val="both"/>
        <w:rPr>
          <w:b/>
          <w:u w:val="single"/>
          <w:lang w:val="en-US"/>
        </w:rPr>
      </w:pPr>
    </w:p>
    <w:p w14:paraId="368FA9C6" w14:textId="7CB8E749" w:rsidR="00FA7991" w:rsidDel="00457739" w:rsidRDefault="00457739" w:rsidP="00FA7991">
      <w:pPr>
        <w:ind w:left="708"/>
        <w:jc w:val="both"/>
        <w:rPr>
          <w:del w:id="1652" w:author="Vincentius Mario PURNAMA" w:date="2020-08-25T20:42:00Z"/>
          <w:lang w:val="en-US"/>
        </w:rPr>
      </w:pPr>
      <w:ins w:id="1653" w:author="Vincentius Mario PURNAMA" w:date="2020-08-25T20:42:00Z">
        <w:r w:rsidRPr="00457739">
          <w:rPr>
            <w:lang w:val="en-US"/>
          </w:rPr>
          <w:t xml:space="preserve">Mr. Amit Kalra has </w:t>
        </w:r>
        <w:proofErr w:type="gramStart"/>
        <w:r w:rsidRPr="00457739">
          <w:rPr>
            <w:lang w:val="en-US"/>
          </w:rPr>
          <w:t>13  years</w:t>
        </w:r>
        <w:proofErr w:type="gramEnd"/>
        <w:r w:rsidRPr="00457739">
          <w:rPr>
            <w:lang w:val="en-US"/>
          </w:rPr>
          <w:t xml:space="preserve">  of  experience  and  worked  as  a  Process/  Operations engineer mainly in the refinery &amp; petrochemical industrial sectors for Pre-commissioning, Commissioning, Process operations,  Project  leadership.  He has expertise in Plant commissioning, Interlock checking, Emergency handling, Hazard and Operability (HAZOP) study, Safety Integrity Level (SIL)/ IPF classification study, Human Factor Engineering (HFE) Study and Alarm Management Study (AMS).</w:t>
        </w:r>
      </w:ins>
      <w:del w:id="1654" w:author="Vincentius Mario PURNAMA" w:date="2020-08-25T20:42:00Z">
        <w:r w:rsidR="00FA7991" w:rsidRPr="00875C0C" w:rsidDel="00457739">
          <w:rPr>
            <w:lang w:val="en-US"/>
          </w:rPr>
          <w:delText>Mr. Amit Kalra has worked as a Process/Operations engineer mainly in the refinery &amp; petrochemical industrial sectors for Pre-commissioning, Commissioning, Process operations, Project leadership. He has expertise in Plant commissioning, Interlock checking, Emergency handling, Hazard and Operability (HAZOP) study, Safety Integrity Level (SIL)/ IPF classification study, Human Factor Engineering (HFE) Study and Alarm Management Study (AMS).</w:delText>
        </w:r>
      </w:del>
    </w:p>
    <w:p w14:paraId="5C8DE6A9" w14:textId="77777777" w:rsidR="00457739" w:rsidRPr="00875C0C" w:rsidRDefault="00457739" w:rsidP="00FA7991">
      <w:pPr>
        <w:ind w:left="708"/>
        <w:jc w:val="both"/>
        <w:rPr>
          <w:ins w:id="1655" w:author="Vincentius Mario PURNAMA" w:date="2020-08-25T20:42:00Z"/>
          <w:lang w:val="en-US"/>
        </w:rPr>
      </w:pPr>
    </w:p>
    <w:p w14:paraId="2C32862E" w14:textId="77777777" w:rsidR="00FA7991" w:rsidRDefault="00FA7991" w:rsidP="00FA7991">
      <w:pPr>
        <w:ind w:left="708"/>
        <w:jc w:val="both"/>
        <w:rPr>
          <w:lang w:val="en-US"/>
        </w:rPr>
      </w:pPr>
    </w:p>
    <w:p w14:paraId="4070DF61" w14:textId="75213C96" w:rsidR="00FA7991" w:rsidRDefault="00FA7991" w:rsidP="00FA7991">
      <w:pPr>
        <w:ind w:left="708"/>
        <w:jc w:val="both"/>
        <w:rPr>
          <w:lang w:val="en-US"/>
        </w:rPr>
      </w:pPr>
      <w:r w:rsidRPr="00875C0C">
        <w:rPr>
          <w:lang w:val="en-US"/>
        </w:rPr>
        <w:t xml:space="preserve">He is particularly experienced in optimization, control &amp; improvement with emphasis on Motor Spirit units such as </w:t>
      </w:r>
      <w:proofErr w:type="spellStart"/>
      <w:r w:rsidRPr="00875C0C">
        <w:rPr>
          <w:lang w:val="en-US"/>
        </w:rPr>
        <w:t>Naptha</w:t>
      </w:r>
      <w:proofErr w:type="spellEnd"/>
      <w:r w:rsidRPr="00875C0C">
        <w:rPr>
          <w:lang w:val="en-US"/>
        </w:rPr>
        <w:t xml:space="preserve"> Hydrotreater unit, Continuous Catalytic Reforming unit, Isomerization unit and Hexane Recovery unit.</w:t>
      </w:r>
      <w:r>
        <w:rPr>
          <w:lang w:val="en-US"/>
        </w:rPr>
        <w:t xml:space="preserve"> </w:t>
      </w:r>
      <w:r w:rsidRPr="00FA7991">
        <w:rPr>
          <w:lang w:val="en-US"/>
        </w:rPr>
        <w:t>He has operation and commissioning experience in refinery units.</w:t>
      </w:r>
    </w:p>
    <w:p w14:paraId="45366CE5" w14:textId="77777777" w:rsidR="00FA7991" w:rsidRPr="00875C0C" w:rsidRDefault="00FA7991" w:rsidP="00FA7991">
      <w:pPr>
        <w:ind w:left="708"/>
        <w:jc w:val="both"/>
        <w:rPr>
          <w:lang w:val="en-US"/>
        </w:rPr>
      </w:pPr>
    </w:p>
    <w:p w14:paraId="53FC732B" w14:textId="77777777" w:rsidR="00FA7991" w:rsidRPr="00875C0C" w:rsidRDefault="00FA7991" w:rsidP="00FA7991">
      <w:pPr>
        <w:ind w:left="708"/>
        <w:jc w:val="both"/>
        <w:rPr>
          <w:lang w:val="en-US"/>
        </w:rPr>
      </w:pPr>
      <w:r w:rsidRPr="00875C0C">
        <w:rPr>
          <w:lang w:val="en-US"/>
        </w:rPr>
        <w:lastRenderedPageBreak/>
        <w:t>He is a Certified Functional Safety Professional from the CFSE Governance Board. Some of the key pr</w:t>
      </w:r>
      <w:r>
        <w:rPr>
          <w:lang w:val="en-US"/>
        </w:rPr>
        <w:t>ojects he has worked on include:</w:t>
      </w:r>
    </w:p>
    <w:p w14:paraId="1E6A2CBC" w14:textId="77777777" w:rsidR="00457739" w:rsidRDefault="00457739" w:rsidP="00457739">
      <w:pPr>
        <w:pStyle w:val="Bullet1IRESC"/>
        <w:spacing w:after="48"/>
        <w:ind w:left="1170"/>
        <w:rPr>
          <w:ins w:id="1656" w:author="Vincentius Mario PURNAMA" w:date="2020-08-25T20:48:00Z"/>
        </w:rPr>
      </w:pPr>
      <w:ins w:id="1657" w:author="Vincentius Mario PURNAMA" w:date="2020-08-25T20:48:00Z">
        <w:r>
          <w:t xml:space="preserve">HAZOP and LOPA study for Hydrogen Production Unit (HPU), Utilities, Hot Oil &amp; Heat Treatment Unit of new NESTE expansion project </w:t>
        </w:r>
        <w:proofErr w:type="spellStart"/>
        <w:r>
          <w:t>NxBTL</w:t>
        </w:r>
        <w:proofErr w:type="spellEnd"/>
        <w:r>
          <w:t>, Singapore for Technip</w:t>
        </w:r>
        <w:r w:rsidRPr="00457739">
          <w:t xml:space="preserve"> </w:t>
        </w:r>
        <w:r>
          <w:t>Italy.</w:t>
        </w:r>
      </w:ins>
    </w:p>
    <w:p w14:paraId="6A42D793" w14:textId="77777777" w:rsidR="00457739" w:rsidRDefault="00457739" w:rsidP="00457739">
      <w:pPr>
        <w:pStyle w:val="Bullet1IRESC"/>
        <w:spacing w:after="48"/>
        <w:ind w:left="1170"/>
        <w:rPr>
          <w:ins w:id="1658" w:author="Vincentius Mario PURNAMA" w:date="2020-08-25T20:48:00Z"/>
        </w:rPr>
      </w:pPr>
      <w:ins w:id="1659" w:author="Vincentius Mario PURNAMA" w:date="2020-08-25T20:48:00Z">
        <w:r>
          <w:t xml:space="preserve">HAZOP and SIL study of new </w:t>
        </w:r>
        <w:r w:rsidRPr="00457739">
          <w:t>Hydrocracker Unit of Middle East Oil Refinery</w:t>
        </w:r>
        <w:r>
          <w:t>, Egypt for Technip</w:t>
        </w:r>
        <w:r w:rsidRPr="00457739">
          <w:t xml:space="preserve"> </w:t>
        </w:r>
        <w:r>
          <w:t>Italy.</w:t>
        </w:r>
      </w:ins>
    </w:p>
    <w:p w14:paraId="215513D9" w14:textId="77777777" w:rsidR="00457739" w:rsidRDefault="00457739" w:rsidP="00457739">
      <w:pPr>
        <w:pStyle w:val="Bullet1IRESC"/>
        <w:spacing w:after="48"/>
        <w:ind w:left="1170"/>
        <w:rPr>
          <w:ins w:id="1660" w:author="Vincentius Mario PURNAMA" w:date="2020-08-25T20:48:00Z"/>
        </w:rPr>
      </w:pPr>
      <w:ins w:id="1661" w:author="Vincentius Mario PURNAMA" w:date="2020-08-25T20:48:00Z">
        <w:r>
          <w:t xml:space="preserve">HAZOP and SIL study of revamped </w:t>
        </w:r>
        <w:r w:rsidRPr="00457739">
          <w:t>Hydrocracker Unit of Middle East Oil Refinery</w:t>
        </w:r>
        <w:r>
          <w:t>, Egypt for Technip</w:t>
        </w:r>
        <w:r w:rsidRPr="00457739">
          <w:t xml:space="preserve"> </w:t>
        </w:r>
        <w:r>
          <w:t>Italy.</w:t>
        </w:r>
      </w:ins>
    </w:p>
    <w:p w14:paraId="57E71F75" w14:textId="77777777" w:rsidR="00457739" w:rsidRDefault="00457739" w:rsidP="00457739">
      <w:pPr>
        <w:pStyle w:val="Bullet1IRESC"/>
        <w:spacing w:after="48"/>
        <w:ind w:left="1170"/>
        <w:rPr>
          <w:ins w:id="1662" w:author="Vincentius Mario PURNAMA" w:date="2020-08-25T20:48:00Z"/>
        </w:rPr>
      </w:pPr>
      <w:ins w:id="1663" w:author="Vincentius Mario PURNAMA" w:date="2020-08-25T20:48:00Z">
        <w:r>
          <w:t xml:space="preserve">HAZOP study of </w:t>
        </w:r>
        <w:proofErr w:type="spellStart"/>
        <w:r>
          <w:t>Naptha</w:t>
        </w:r>
        <w:proofErr w:type="spellEnd"/>
        <w:r>
          <w:t xml:space="preserve"> </w:t>
        </w:r>
        <w:proofErr w:type="spellStart"/>
        <w:r>
          <w:t>Hydrotreator</w:t>
        </w:r>
        <w:proofErr w:type="spellEnd"/>
        <w:r>
          <w:t xml:space="preserve"> Unit (Licensor </w:t>
        </w:r>
        <w:proofErr w:type="spellStart"/>
        <w:r>
          <w:t>Axens</w:t>
        </w:r>
        <w:proofErr w:type="spellEnd"/>
        <w:r>
          <w:t>) of JEBEL ALI Refinery</w:t>
        </w:r>
        <w:r w:rsidRPr="00457739">
          <w:t xml:space="preserve"> </w:t>
        </w:r>
        <w:r>
          <w:t>Expansion</w:t>
        </w:r>
        <w:r w:rsidRPr="00457739">
          <w:t xml:space="preserve"> </w:t>
        </w:r>
        <w:r>
          <w:t>Project</w:t>
        </w:r>
        <w:r w:rsidRPr="00457739">
          <w:t xml:space="preserve"> </w:t>
        </w:r>
        <w:r>
          <w:t>of</w:t>
        </w:r>
        <w:r w:rsidRPr="00457739">
          <w:t xml:space="preserve"> </w:t>
        </w:r>
        <w:r>
          <w:t>ENOC</w:t>
        </w:r>
        <w:r w:rsidRPr="00457739">
          <w:t xml:space="preserve"> </w:t>
        </w:r>
        <w:r>
          <w:t>Processing</w:t>
        </w:r>
        <w:r w:rsidRPr="00457739">
          <w:t xml:space="preserve"> </w:t>
        </w:r>
        <w:r>
          <w:t>Company</w:t>
        </w:r>
        <w:r w:rsidRPr="00457739">
          <w:t xml:space="preserve"> </w:t>
        </w:r>
        <w:r>
          <w:t>LLC</w:t>
        </w:r>
        <w:r w:rsidRPr="00457739">
          <w:t xml:space="preserve"> </w:t>
        </w:r>
        <w:r>
          <w:t>for</w:t>
        </w:r>
        <w:r w:rsidRPr="00457739">
          <w:t xml:space="preserve"> </w:t>
        </w:r>
        <w:r>
          <w:t>Technip</w:t>
        </w:r>
        <w:r w:rsidRPr="00457739">
          <w:t xml:space="preserve"> </w:t>
        </w:r>
        <w:r>
          <w:t>Italy.</w:t>
        </w:r>
      </w:ins>
    </w:p>
    <w:p w14:paraId="3FE748AF" w14:textId="22422BAE" w:rsidR="00457739" w:rsidRDefault="00457739" w:rsidP="00D65EF7">
      <w:pPr>
        <w:pStyle w:val="Bullet1IRESC"/>
        <w:spacing w:after="48"/>
        <w:ind w:left="1170"/>
        <w:rPr>
          <w:ins w:id="1664" w:author="Vincentius Mario PURNAMA" w:date="2020-08-25T20:48:00Z"/>
        </w:rPr>
      </w:pPr>
      <w:ins w:id="1665" w:author="Vincentius Mario PURNAMA" w:date="2020-08-25T20:48:00Z">
        <w:r>
          <w:t>Revalidation HAZOP for Vacuum Gas Oil Unit of Rabigh Refining</w:t>
        </w:r>
        <w:r w:rsidRPr="00457739">
          <w:t xml:space="preserve"> </w:t>
        </w:r>
        <w:r>
          <w:t>and</w:t>
        </w:r>
      </w:ins>
      <w:ins w:id="1666" w:author="Vincentius Mario PURNAMA" w:date="2020-08-25T21:05:00Z">
        <w:r w:rsidR="00D65EF7">
          <w:t xml:space="preserve"> </w:t>
        </w:r>
      </w:ins>
      <w:ins w:id="1667" w:author="Vincentius Mario PURNAMA" w:date="2020-08-25T20:48:00Z">
        <w:r>
          <w:t>Petrochemical Company.</w:t>
        </w:r>
      </w:ins>
    </w:p>
    <w:p w14:paraId="26DC308D" w14:textId="77777777" w:rsidR="00457739" w:rsidRDefault="00457739" w:rsidP="00457739">
      <w:pPr>
        <w:pStyle w:val="Bullet1IRESC"/>
        <w:spacing w:after="48"/>
        <w:ind w:left="1170"/>
        <w:rPr>
          <w:ins w:id="1668" w:author="Vincentius Mario PURNAMA" w:date="2020-08-25T20:48:00Z"/>
        </w:rPr>
      </w:pPr>
      <w:ins w:id="1669" w:author="Vincentius Mario PURNAMA" w:date="2020-08-25T20:48:00Z">
        <w:r>
          <w:t xml:space="preserve">SIL study of Diesel </w:t>
        </w:r>
        <w:proofErr w:type="spellStart"/>
        <w:r>
          <w:t>Hydrotreator</w:t>
        </w:r>
        <w:proofErr w:type="spellEnd"/>
        <w:r>
          <w:t xml:space="preserve">/Kerosene </w:t>
        </w:r>
        <w:proofErr w:type="spellStart"/>
        <w:r>
          <w:t>Hydrotreator</w:t>
        </w:r>
        <w:proofErr w:type="spellEnd"/>
        <w:r>
          <w:t xml:space="preserve"> Unit (Licensor UOP), </w:t>
        </w:r>
        <w:proofErr w:type="spellStart"/>
        <w:r>
          <w:t>Naptha</w:t>
        </w:r>
        <w:proofErr w:type="spellEnd"/>
        <w:r>
          <w:t xml:space="preserve"> </w:t>
        </w:r>
        <w:proofErr w:type="spellStart"/>
        <w:r>
          <w:t>Hydrotreator</w:t>
        </w:r>
        <w:proofErr w:type="spellEnd"/>
        <w:r>
          <w:t xml:space="preserve"> Unit (Licensor </w:t>
        </w:r>
        <w:proofErr w:type="spellStart"/>
        <w:r>
          <w:t>Axens</w:t>
        </w:r>
        <w:proofErr w:type="spellEnd"/>
        <w:r>
          <w:t>), Isomerization (Licensor UOP), Condensate Distillation Unit of JEBEL ALI Refinery Expansion Project of ENOC Processing Company LLC for Technip</w:t>
        </w:r>
        <w:r w:rsidRPr="00457739">
          <w:t xml:space="preserve"> </w:t>
        </w:r>
        <w:r>
          <w:t>Italy.</w:t>
        </w:r>
      </w:ins>
    </w:p>
    <w:p w14:paraId="683F55EE" w14:textId="77777777" w:rsidR="00457739" w:rsidRDefault="00457739" w:rsidP="00457739">
      <w:pPr>
        <w:pStyle w:val="Bullet1IRESC"/>
        <w:spacing w:after="48"/>
        <w:ind w:left="1170"/>
        <w:rPr>
          <w:ins w:id="1670" w:author="Vincentius Mario PURNAMA" w:date="2020-08-25T20:48:00Z"/>
        </w:rPr>
      </w:pPr>
      <w:ins w:id="1671" w:author="Vincentius Mario PURNAMA" w:date="2020-08-25T20:48:00Z">
        <w:r>
          <w:t xml:space="preserve">Fire &amp; Gas Mapping study for the </w:t>
        </w:r>
        <w:proofErr w:type="spellStart"/>
        <w:r>
          <w:t>Naptha</w:t>
        </w:r>
        <w:proofErr w:type="spellEnd"/>
        <w:r>
          <w:t xml:space="preserve"> </w:t>
        </w:r>
        <w:proofErr w:type="spellStart"/>
        <w:r>
          <w:t>Hydrotreator</w:t>
        </w:r>
        <w:proofErr w:type="spellEnd"/>
        <w:r>
          <w:t xml:space="preserve"> Unit (Licensor </w:t>
        </w:r>
        <w:proofErr w:type="spellStart"/>
        <w:r>
          <w:t>Axens</w:t>
        </w:r>
        <w:proofErr w:type="spellEnd"/>
        <w:r>
          <w:t>) of JEBEL ALI Refinery Expansion Project of ENOC Processing Company LLC for Technip</w:t>
        </w:r>
        <w:r w:rsidRPr="00457739">
          <w:t xml:space="preserve"> </w:t>
        </w:r>
        <w:r>
          <w:t>Italy.</w:t>
        </w:r>
      </w:ins>
    </w:p>
    <w:p w14:paraId="60D07AF4" w14:textId="77777777" w:rsidR="00457739" w:rsidRDefault="00457739" w:rsidP="00457739">
      <w:pPr>
        <w:pStyle w:val="Bullet1IRESC"/>
        <w:spacing w:after="48"/>
        <w:ind w:left="1170"/>
        <w:rPr>
          <w:ins w:id="1672" w:author="Vincentius Mario PURNAMA" w:date="2020-08-25T20:48:00Z"/>
        </w:rPr>
      </w:pPr>
      <w:ins w:id="1673" w:author="Vincentius Mario PURNAMA" w:date="2020-08-25T20:48:00Z">
        <w:r>
          <w:t xml:space="preserve">HAZOP study of Condensate Distillation Unit and Middle Distillate Unit of ADISH </w:t>
        </w:r>
        <w:proofErr w:type="spellStart"/>
        <w:r>
          <w:t>Siraf</w:t>
        </w:r>
        <w:proofErr w:type="spellEnd"/>
        <w:r>
          <w:t xml:space="preserve"> Condensate Refinery Project for PIELDS</w:t>
        </w:r>
        <w:r w:rsidRPr="00457739">
          <w:t xml:space="preserve"> </w:t>
        </w:r>
        <w:r>
          <w:t>Engineering.</w:t>
        </w:r>
      </w:ins>
    </w:p>
    <w:p w14:paraId="3909C745" w14:textId="77777777" w:rsidR="00457739" w:rsidRDefault="00457739" w:rsidP="00457739">
      <w:pPr>
        <w:pStyle w:val="Bullet1IRESC"/>
        <w:spacing w:after="48"/>
        <w:ind w:left="1170"/>
        <w:rPr>
          <w:ins w:id="1674" w:author="Vincentius Mario PURNAMA" w:date="2020-08-25T20:48:00Z"/>
        </w:rPr>
      </w:pPr>
      <w:ins w:id="1675" w:author="Vincentius Mario PURNAMA" w:date="2020-08-25T20:48:00Z">
        <w:r>
          <w:t>HAZOP study of Continuous Catalytic Regeneration Unit of PERTAMINA</w:t>
        </w:r>
        <w:r w:rsidRPr="00457739">
          <w:t xml:space="preserve"> </w:t>
        </w:r>
        <w:proofErr w:type="spellStart"/>
        <w:r>
          <w:t>Cilacap</w:t>
        </w:r>
        <w:proofErr w:type="spellEnd"/>
        <w:r>
          <w:t xml:space="preserve"> Blue sky Project for JGC</w:t>
        </w:r>
        <w:r w:rsidRPr="00457739">
          <w:t xml:space="preserve"> </w:t>
        </w:r>
        <w:r>
          <w:t>Indonesia.</w:t>
        </w:r>
      </w:ins>
    </w:p>
    <w:p w14:paraId="472E79BB" w14:textId="77777777" w:rsidR="00457739" w:rsidRDefault="00457739" w:rsidP="00457739">
      <w:pPr>
        <w:pStyle w:val="Bullet1IRESC"/>
        <w:spacing w:after="48"/>
        <w:ind w:left="1170"/>
        <w:rPr>
          <w:ins w:id="1676" w:author="Vincentius Mario PURNAMA" w:date="2020-08-25T20:48:00Z"/>
        </w:rPr>
      </w:pPr>
      <w:ins w:id="1677" w:author="Vincentius Mario PURNAMA" w:date="2020-08-25T20:48:00Z">
        <w:r>
          <w:t xml:space="preserve">HAZOP and SIL study of revamped Platformer Unit (Licensor UOP) of PERTAMINA </w:t>
        </w:r>
        <w:proofErr w:type="spellStart"/>
        <w:r>
          <w:t>Cilacap</w:t>
        </w:r>
        <w:proofErr w:type="spellEnd"/>
        <w:r>
          <w:t xml:space="preserve"> Blue sky Project for JGC</w:t>
        </w:r>
        <w:r w:rsidRPr="00457739">
          <w:t xml:space="preserve"> </w:t>
        </w:r>
        <w:r>
          <w:t>Indonesia.</w:t>
        </w:r>
      </w:ins>
    </w:p>
    <w:p w14:paraId="5D00E8B4" w14:textId="77777777" w:rsidR="00457739" w:rsidRDefault="00457739" w:rsidP="00457739">
      <w:pPr>
        <w:pStyle w:val="Bullet1IRESC"/>
        <w:spacing w:after="48"/>
        <w:ind w:left="1170"/>
        <w:rPr>
          <w:ins w:id="1678" w:author="Vincentius Mario PURNAMA" w:date="2020-08-25T20:48:00Z"/>
        </w:rPr>
      </w:pPr>
      <w:ins w:id="1679" w:author="Vincentius Mario PURNAMA" w:date="2020-08-25T20:48:00Z">
        <w:r>
          <w:t>SIL study of Condensate Distillation Unit, Middle Distillate Unit, Naphtha Hydrotreating Unit, LPG Treating Unit, LPG Recovery Unit and Storage of</w:t>
        </w:r>
        <w:r w:rsidRPr="00457739">
          <w:t xml:space="preserve"> </w:t>
        </w:r>
        <w:r>
          <w:t xml:space="preserve">ADISH </w:t>
        </w:r>
        <w:proofErr w:type="spellStart"/>
        <w:r>
          <w:t>Siraf</w:t>
        </w:r>
        <w:proofErr w:type="spellEnd"/>
        <w:r>
          <w:t xml:space="preserve"> Condensate Refinery Project for PIELDS</w:t>
        </w:r>
        <w:r w:rsidRPr="00457739">
          <w:t xml:space="preserve"> </w:t>
        </w:r>
        <w:r>
          <w:t>Engineering.</w:t>
        </w:r>
      </w:ins>
    </w:p>
    <w:p w14:paraId="06EC1F34" w14:textId="77777777" w:rsidR="00457739" w:rsidRDefault="00457739" w:rsidP="00457739">
      <w:pPr>
        <w:pStyle w:val="Bullet1IRESC"/>
        <w:spacing w:after="48"/>
        <w:ind w:left="1170"/>
        <w:rPr>
          <w:ins w:id="1680" w:author="Vincentius Mario PURNAMA" w:date="2020-08-25T20:48:00Z"/>
        </w:rPr>
      </w:pPr>
      <w:ins w:id="1681" w:author="Vincentius Mario PURNAMA" w:date="2020-08-25T20:48:00Z">
        <w:r>
          <w:t xml:space="preserve">HAZOP study of Heater Package of Euro 4M project for </w:t>
        </w:r>
        <w:proofErr w:type="spellStart"/>
        <w:r>
          <w:t>Hengyuan</w:t>
        </w:r>
        <w:proofErr w:type="spellEnd"/>
        <w:r>
          <w:t xml:space="preserve"> Refining Co SDN</w:t>
        </w:r>
        <w:r w:rsidRPr="00457739">
          <w:t xml:space="preserve"> </w:t>
        </w:r>
        <w:r>
          <w:t>BHD.</w:t>
        </w:r>
      </w:ins>
    </w:p>
    <w:p w14:paraId="2B75D141" w14:textId="77777777" w:rsidR="00457739" w:rsidRDefault="00457739" w:rsidP="00457739">
      <w:pPr>
        <w:pStyle w:val="Bullet1IRESC"/>
        <w:spacing w:after="48"/>
        <w:ind w:left="1170"/>
        <w:rPr>
          <w:ins w:id="1682" w:author="Vincentius Mario PURNAMA" w:date="2020-08-25T20:48:00Z"/>
        </w:rPr>
      </w:pPr>
      <w:ins w:id="1683" w:author="Vincentius Mario PURNAMA" w:date="2020-08-25T20:48:00Z">
        <w:r>
          <w:t>HAZOP and SIL study of both Hydrocracker Units of Clean Fuel Project Mina Abdullah Refinery, Kuwait National Petroleum Company for</w:t>
        </w:r>
        <w:r w:rsidRPr="00457739">
          <w:t xml:space="preserve"> </w:t>
        </w:r>
        <w:r>
          <w:t>Petrofac.</w:t>
        </w:r>
      </w:ins>
    </w:p>
    <w:p w14:paraId="61E96967" w14:textId="77777777" w:rsidR="00457739" w:rsidRDefault="00457739" w:rsidP="00457739">
      <w:pPr>
        <w:pStyle w:val="Bullet1IRESC"/>
        <w:spacing w:after="48"/>
        <w:ind w:left="1170"/>
        <w:rPr>
          <w:ins w:id="1684" w:author="Vincentius Mario PURNAMA" w:date="2020-08-25T20:48:00Z"/>
        </w:rPr>
      </w:pPr>
      <w:ins w:id="1685" w:author="Vincentius Mario PURNAMA" w:date="2020-08-25T20:48:00Z">
        <w:r>
          <w:t>Re-HAZOP</w:t>
        </w:r>
        <w:r w:rsidRPr="00457739">
          <w:t xml:space="preserve"> </w:t>
        </w:r>
        <w:r>
          <w:t>&amp;</w:t>
        </w:r>
        <w:r w:rsidRPr="00457739">
          <w:t xml:space="preserve"> </w:t>
        </w:r>
        <w:r>
          <w:t>LOPA</w:t>
        </w:r>
        <w:r w:rsidRPr="00457739">
          <w:t xml:space="preserve"> </w:t>
        </w:r>
        <w:r>
          <w:t>study</w:t>
        </w:r>
        <w:r w:rsidRPr="00457739">
          <w:t xml:space="preserve"> </w:t>
        </w:r>
        <w:r>
          <w:t>for</w:t>
        </w:r>
        <w:r w:rsidRPr="00457739">
          <w:t xml:space="preserve"> </w:t>
        </w:r>
        <w:r>
          <w:t>the</w:t>
        </w:r>
        <w:r w:rsidRPr="00457739">
          <w:t xml:space="preserve"> </w:t>
        </w:r>
        <w:r>
          <w:t>Utilities</w:t>
        </w:r>
        <w:r w:rsidRPr="00457739">
          <w:t xml:space="preserve"> </w:t>
        </w:r>
        <w:r>
          <w:t>&amp;</w:t>
        </w:r>
        <w:r w:rsidRPr="00457739">
          <w:t xml:space="preserve"> </w:t>
        </w:r>
        <w:r>
          <w:t>Offsite</w:t>
        </w:r>
        <w:r w:rsidRPr="00457739">
          <w:t xml:space="preserve"> </w:t>
        </w:r>
        <w:r>
          <w:t>sections</w:t>
        </w:r>
        <w:r w:rsidRPr="00457739">
          <w:t xml:space="preserve"> </w:t>
        </w:r>
        <w:r>
          <w:t>of</w:t>
        </w:r>
        <w:r w:rsidRPr="00457739">
          <w:t xml:space="preserve"> </w:t>
        </w:r>
        <w:r>
          <w:t>the</w:t>
        </w:r>
        <w:r w:rsidRPr="00457739">
          <w:t xml:space="preserve"> </w:t>
        </w:r>
        <w:r>
          <w:t>Methanol</w:t>
        </w:r>
        <w:r w:rsidRPr="00457739">
          <w:t xml:space="preserve"> </w:t>
        </w:r>
        <w:r>
          <w:t>plant of Salalah Methanol Company,</w:t>
        </w:r>
        <w:r w:rsidRPr="00457739">
          <w:t xml:space="preserve"> </w:t>
        </w:r>
        <w:r>
          <w:t>Oman.</w:t>
        </w:r>
      </w:ins>
    </w:p>
    <w:p w14:paraId="527D7680" w14:textId="77777777" w:rsidR="00457739" w:rsidRPr="00457739" w:rsidRDefault="00457739" w:rsidP="00457739">
      <w:pPr>
        <w:pStyle w:val="Bullet1IRESC"/>
        <w:numPr>
          <w:ilvl w:val="0"/>
          <w:numId w:val="0"/>
        </w:numPr>
        <w:spacing w:after="48"/>
        <w:ind w:left="1170"/>
        <w:rPr>
          <w:ins w:id="1686" w:author="Vincentius Mario PURNAMA" w:date="2020-08-25T20:48:00Z"/>
        </w:rPr>
        <w:sectPr w:rsidR="00457739" w:rsidRPr="00457739" w:rsidSect="00457739">
          <w:headerReference w:type="default" r:id="rId41"/>
          <w:footerReference w:type="default" r:id="rId42"/>
          <w:pgSz w:w="11910" w:h="16850"/>
          <w:pgMar w:top="2180" w:right="1160" w:bottom="1340" w:left="1300" w:header="464" w:footer="1158" w:gutter="0"/>
          <w:pgNumType w:start="1"/>
          <w:cols w:space="720"/>
        </w:sectPr>
      </w:pPr>
    </w:p>
    <w:p w14:paraId="3237DD6C" w14:textId="77777777" w:rsidR="00457739" w:rsidRDefault="00457739" w:rsidP="00457739">
      <w:pPr>
        <w:pStyle w:val="Bullet1IRESC"/>
        <w:numPr>
          <w:ilvl w:val="0"/>
          <w:numId w:val="0"/>
        </w:numPr>
        <w:rPr>
          <w:ins w:id="1688" w:author="Vincentius Mario PURNAMA" w:date="2020-08-25T20:48:00Z"/>
        </w:rPr>
      </w:pPr>
    </w:p>
    <w:p w14:paraId="243658AB" w14:textId="77777777" w:rsidR="00457739" w:rsidRDefault="00457739" w:rsidP="00457739">
      <w:pPr>
        <w:pStyle w:val="Bullet1IRESC"/>
        <w:ind w:left="1170"/>
        <w:rPr>
          <w:ins w:id="1689" w:author="Vincentius Mario PURNAMA" w:date="2020-08-25T20:48:00Z"/>
        </w:rPr>
      </w:pPr>
      <w:ins w:id="1690" w:author="Vincentius Mario PURNAMA" w:date="2020-08-25T20:48:00Z">
        <w:r>
          <w:t>SIL</w:t>
        </w:r>
        <w:r w:rsidRPr="00457739">
          <w:t xml:space="preserve"> </w:t>
        </w:r>
        <w:r>
          <w:t>Validation</w:t>
        </w:r>
        <w:r w:rsidRPr="00457739">
          <w:t xml:space="preserve"> </w:t>
        </w:r>
        <w:r>
          <w:t>of</w:t>
        </w:r>
        <w:r w:rsidRPr="00457739">
          <w:t xml:space="preserve"> </w:t>
        </w:r>
        <w:r>
          <w:t>VRU</w:t>
        </w:r>
        <w:r w:rsidRPr="00457739">
          <w:t xml:space="preserve"> </w:t>
        </w:r>
        <w:r>
          <w:t>package</w:t>
        </w:r>
        <w:r w:rsidRPr="00457739">
          <w:t xml:space="preserve"> </w:t>
        </w:r>
        <w:r>
          <w:t>of</w:t>
        </w:r>
        <w:r w:rsidRPr="00457739">
          <w:t xml:space="preserve"> </w:t>
        </w:r>
        <w:r>
          <w:t>NASR</w:t>
        </w:r>
        <w:r w:rsidRPr="00457739">
          <w:t xml:space="preserve"> </w:t>
        </w:r>
        <w:r>
          <w:t>Full</w:t>
        </w:r>
        <w:r w:rsidRPr="00457739">
          <w:t xml:space="preserve"> </w:t>
        </w:r>
        <w:r>
          <w:t>Field</w:t>
        </w:r>
        <w:r w:rsidRPr="00457739">
          <w:t xml:space="preserve"> </w:t>
        </w:r>
        <w:r>
          <w:t>Development</w:t>
        </w:r>
        <w:r w:rsidRPr="00457739">
          <w:t xml:space="preserve"> </w:t>
        </w:r>
        <w:r>
          <w:t>Project</w:t>
        </w:r>
        <w:r w:rsidRPr="00457739">
          <w:t xml:space="preserve"> </w:t>
        </w:r>
        <w:r>
          <w:t>of</w:t>
        </w:r>
        <w:r w:rsidRPr="00457739">
          <w:t xml:space="preserve"> </w:t>
        </w:r>
        <w:r>
          <w:t>ADMA- OPCO for</w:t>
        </w:r>
        <w:r w:rsidRPr="00457739">
          <w:t xml:space="preserve"> </w:t>
        </w:r>
        <w:r>
          <w:t>HHI.</w:t>
        </w:r>
      </w:ins>
    </w:p>
    <w:p w14:paraId="53F46931" w14:textId="77777777" w:rsidR="00457739" w:rsidRDefault="00457739" w:rsidP="00457739">
      <w:pPr>
        <w:pStyle w:val="Bullet1IRESC"/>
        <w:ind w:left="1170"/>
        <w:rPr>
          <w:ins w:id="1691" w:author="Vincentius Mario PURNAMA" w:date="2020-08-25T20:48:00Z"/>
        </w:rPr>
      </w:pPr>
      <w:ins w:id="1692" w:author="Vincentius Mario PURNAMA" w:date="2020-08-25T20:48:00Z">
        <w:r>
          <w:t>SIL Verification of NASR Full Field Development Project including Vendor Packages, ADMA-OPCO for</w:t>
        </w:r>
        <w:r w:rsidRPr="00457739">
          <w:t xml:space="preserve"> </w:t>
        </w:r>
        <w:r>
          <w:t>HHI.</w:t>
        </w:r>
      </w:ins>
    </w:p>
    <w:p w14:paraId="62746B2B" w14:textId="77777777" w:rsidR="00457739" w:rsidRDefault="00457739" w:rsidP="00457739">
      <w:pPr>
        <w:pStyle w:val="Bullet1IRESC"/>
        <w:ind w:left="1170"/>
        <w:rPr>
          <w:ins w:id="1693" w:author="Vincentius Mario PURNAMA" w:date="2020-08-25T20:48:00Z"/>
        </w:rPr>
      </w:pPr>
      <w:ins w:id="1694" w:author="Vincentius Mario PURNAMA" w:date="2020-08-25T20:48:00Z">
        <w:r>
          <w:t>Vendor HAZOP and SIL study of Hydrocracker units, Diesel Hydrotreater units, Continuous Catalytic Reforming Unit and Crude Distillation Unit of Clean Fuel Project</w:t>
        </w:r>
        <w:r w:rsidRPr="00457739">
          <w:t xml:space="preserve"> </w:t>
        </w:r>
        <w:r>
          <w:t>Mina</w:t>
        </w:r>
        <w:r w:rsidRPr="00457739">
          <w:t xml:space="preserve"> </w:t>
        </w:r>
        <w:r>
          <w:t>Abdullah</w:t>
        </w:r>
        <w:r w:rsidRPr="00457739">
          <w:t xml:space="preserve"> </w:t>
        </w:r>
        <w:r>
          <w:t>Refinery,</w:t>
        </w:r>
        <w:r w:rsidRPr="00457739">
          <w:t xml:space="preserve"> </w:t>
        </w:r>
        <w:r>
          <w:t>Kuwait</w:t>
        </w:r>
        <w:r w:rsidRPr="00457739">
          <w:t xml:space="preserve"> </w:t>
        </w:r>
        <w:r>
          <w:t>National</w:t>
        </w:r>
        <w:r w:rsidRPr="00457739">
          <w:t xml:space="preserve"> </w:t>
        </w:r>
        <w:r>
          <w:t>Petroleum</w:t>
        </w:r>
        <w:r w:rsidRPr="00457739">
          <w:t xml:space="preserve"> </w:t>
        </w:r>
        <w:r>
          <w:t>Company</w:t>
        </w:r>
        <w:r w:rsidRPr="00457739">
          <w:t xml:space="preserve"> </w:t>
        </w:r>
        <w:r>
          <w:t>for</w:t>
        </w:r>
        <w:r w:rsidRPr="00457739">
          <w:t xml:space="preserve"> </w:t>
        </w:r>
        <w:r>
          <w:t>Petrofac.</w:t>
        </w:r>
      </w:ins>
    </w:p>
    <w:p w14:paraId="27403FD1" w14:textId="77777777" w:rsidR="00457739" w:rsidRDefault="00457739" w:rsidP="00457739">
      <w:pPr>
        <w:pStyle w:val="Bullet1IRESC"/>
        <w:ind w:left="1170"/>
        <w:rPr>
          <w:ins w:id="1695" w:author="Vincentius Mario PURNAMA" w:date="2020-08-25T20:48:00Z"/>
        </w:rPr>
      </w:pPr>
      <w:ins w:id="1696" w:author="Vincentius Mario PURNAMA" w:date="2020-08-25T20:48:00Z">
        <w:r>
          <w:t>HAZOP</w:t>
        </w:r>
        <w:r w:rsidRPr="00457739">
          <w:t xml:space="preserve"> </w:t>
        </w:r>
        <w:r>
          <w:t>study</w:t>
        </w:r>
        <w:r w:rsidRPr="00457739">
          <w:t xml:space="preserve"> </w:t>
        </w:r>
        <w:r>
          <w:t>of</w:t>
        </w:r>
        <w:r w:rsidRPr="00457739">
          <w:t xml:space="preserve"> </w:t>
        </w:r>
        <w:r>
          <w:t>NHT,</w:t>
        </w:r>
        <w:r w:rsidRPr="00457739">
          <w:t xml:space="preserve"> </w:t>
        </w:r>
        <w:r>
          <w:t>CCR,</w:t>
        </w:r>
        <w:r w:rsidRPr="00457739">
          <w:t xml:space="preserve"> </w:t>
        </w:r>
        <w:r>
          <w:t>ISOM</w:t>
        </w:r>
        <w:r w:rsidRPr="00457739">
          <w:t xml:space="preserve"> </w:t>
        </w:r>
        <w:r>
          <w:t>units</w:t>
        </w:r>
        <w:r w:rsidRPr="00457739">
          <w:t xml:space="preserve"> </w:t>
        </w:r>
        <w:r>
          <w:t>of</w:t>
        </w:r>
        <w:r w:rsidRPr="00457739">
          <w:t xml:space="preserve"> </w:t>
        </w:r>
        <w:r>
          <w:t>Bharat</w:t>
        </w:r>
        <w:r w:rsidRPr="00457739">
          <w:t xml:space="preserve"> </w:t>
        </w:r>
        <w:r>
          <w:t>Oman</w:t>
        </w:r>
        <w:r w:rsidRPr="00457739">
          <w:t xml:space="preserve"> </w:t>
        </w:r>
        <w:r>
          <w:t>Refineries</w:t>
        </w:r>
        <w:r w:rsidRPr="00457739">
          <w:t xml:space="preserve"> </w:t>
        </w:r>
        <w:r>
          <w:t>Limited,</w:t>
        </w:r>
        <w:r w:rsidRPr="00457739">
          <w:t xml:space="preserve"> </w:t>
        </w:r>
        <w:r>
          <w:t>India.</w:t>
        </w:r>
      </w:ins>
    </w:p>
    <w:p w14:paraId="66DCFDAE" w14:textId="77777777" w:rsidR="00457739" w:rsidRDefault="00457739" w:rsidP="00457739">
      <w:pPr>
        <w:pStyle w:val="Bullet1IRESC"/>
        <w:ind w:left="1170"/>
        <w:rPr>
          <w:ins w:id="1697" w:author="Vincentius Mario PURNAMA" w:date="2020-08-25T20:48:00Z"/>
        </w:rPr>
      </w:pPr>
      <w:ins w:id="1698" w:author="Vincentius Mario PURNAMA" w:date="2020-08-25T20:48:00Z">
        <w:r>
          <w:t>Re-HAZOP study of NHT, CCR, and ISOM units of Hindustan Mittal Energy Limited,</w:t>
        </w:r>
        <w:r w:rsidRPr="00457739">
          <w:t xml:space="preserve"> </w:t>
        </w:r>
        <w:r>
          <w:t>India.</w:t>
        </w:r>
      </w:ins>
    </w:p>
    <w:p w14:paraId="46FCE45C" w14:textId="77777777" w:rsidR="00457739" w:rsidRDefault="00457739" w:rsidP="00457739">
      <w:pPr>
        <w:pStyle w:val="Bullet1IRESC"/>
        <w:ind w:left="1170"/>
        <w:rPr>
          <w:ins w:id="1699" w:author="Vincentius Mario PURNAMA" w:date="2020-08-25T20:48:00Z"/>
        </w:rPr>
      </w:pPr>
      <w:ins w:id="1700" w:author="Vincentius Mario PURNAMA" w:date="2020-08-25T20:48:00Z">
        <w:r>
          <w:t xml:space="preserve">SIL study of </w:t>
        </w:r>
        <w:proofErr w:type="spellStart"/>
        <w:r>
          <w:t>Petronet</w:t>
        </w:r>
        <w:proofErr w:type="spellEnd"/>
        <w:r>
          <w:t xml:space="preserve"> </w:t>
        </w:r>
        <w:proofErr w:type="spellStart"/>
        <w:r>
          <w:t>Dahej</w:t>
        </w:r>
        <w:proofErr w:type="spellEnd"/>
        <w:r>
          <w:t xml:space="preserve"> LNG Receiving Terminal Expansion project phase- IIIA, India for</w:t>
        </w:r>
        <w:r w:rsidRPr="00457739">
          <w:t xml:space="preserve"> </w:t>
        </w:r>
        <w:r>
          <w:t>TOYO.</w:t>
        </w:r>
      </w:ins>
    </w:p>
    <w:p w14:paraId="6ED189B1" w14:textId="77777777" w:rsidR="00457739" w:rsidRDefault="00457739" w:rsidP="00457739">
      <w:pPr>
        <w:pStyle w:val="Bullet1IRESC"/>
        <w:ind w:left="1170"/>
        <w:rPr>
          <w:ins w:id="1701" w:author="Vincentius Mario PURNAMA" w:date="2020-08-25T20:48:00Z"/>
        </w:rPr>
      </w:pPr>
      <w:ins w:id="1702" w:author="Vincentius Mario PURNAMA" w:date="2020-08-25T20:48:00Z">
        <w:r>
          <w:t>HAZID &amp; SIMOPS study of BP Tangguh Expansion Train-3 Project, Indonesia</w:t>
        </w:r>
        <w:r w:rsidRPr="00457739">
          <w:t xml:space="preserve"> </w:t>
        </w:r>
        <w:r>
          <w:t xml:space="preserve">for Chiyoda Saipem </w:t>
        </w:r>
        <w:proofErr w:type="spellStart"/>
        <w:r>
          <w:t>Tripatra</w:t>
        </w:r>
        <w:proofErr w:type="spellEnd"/>
        <w:r>
          <w:t xml:space="preserve"> SAE</w:t>
        </w:r>
        <w:r w:rsidRPr="00457739">
          <w:t xml:space="preserve"> </w:t>
        </w:r>
        <w:r>
          <w:t>(CSTS).</w:t>
        </w:r>
      </w:ins>
    </w:p>
    <w:p w14:paraId="779C3732" w14:textId="77777777" w:rsidR="00457739" w:rsidRDefault="00457739" w:rsidP="00457739">
      <w:pPr>
        <w:pStyle w:val="Bullet1IRESC"/>
        <w:ind w:left="1170"/>
        <w:rPr>
          <w:ins w:id="1703" w:author="Vincentius Mario PURNAMA" w:date="2020-08-25T20:48:00Z"/>
        </w:rPr>
      </w:pPr>
      <w:ins w:id="1704" w:author="Vincentius Mario PURNAMA" w:date="2020-08-25T20:48:00Z">
        <w:r>
          <w:t>SIMOPS study of PTT LNG Receiving Terminal Expansion Project Phase-II,</w:t>
        </w:r>
        <w:r w:rsidRPr="00457739">
          <w:t xml:space="preserve"> </w:t>
        </w:r>
        <w:r>
          <w:t>Map Ta Phut, Thailand for</w:t>
        </w:r>
        <w:r w:rsidRPr="00457739">
          <w:t xml:space="preserve"> </w:t>
        </w:r>
        <w:r>
          <w:t>POSCO.</w:t>
        </w:r>
      </w:ins>
    </w:p>
    <w:p w14:paraId="3EFE6895" w14:textId="77777777" w:rsidR="00457739" w:rsidRDefault="00457739" w:rsidP="00457739">
      <w:pPr>
        <w:pStyle w:val="Bullet1IRESC"/>
        <w:ind w:left="1170"/>
        <w:rPr>
          <w:ins w:id="1705" w:author="Vincentius Mario PURNAMA" w:date="2020-08-25T20:48:00Z"/>
        </w:rPr>
      </w:pPr>
      <w:ins w:id="1706" w:author="Vincentius Mario PURNAMA" w:date="2020-08-25T20:48:00Z">
        <w:r>
          <w:t xml:space="preserve">SIMOPS study of </w:t>
        </w:r>
        <w:proofErr w:type="spellStart"/>
        <w:r>
          <w:t>Petronet</w:t>
        </w:r>
        <w:proofErr w:type="spellEnd"/>
        <w:r>
          <w:t xml:space="preserve"> </w:t>
        </w:r>
        <w:proofErr w:type="spellStart"/>
        <w:r>
          <w:t>Dahej</w:t>
        </w:r>
        <w:proofErr w:type="spellEnd"/>
        <w:r>
          <w:t xml:space="preserve"> LNG Receiving Terminal Expansion project phase-IIIA, India for</w:t>
        </w:r>
        <w:r w:rsidRPr="00457739">
          <w:t xml:space="preserve"> </w:t>
        </w:r>
        <w:r>
          <w:t>TOYO.</w:t>
        </w:r>
      </w:ins>
    </w:p>
    <w:p w14:paraId="40FEF9DD" w14:textId="77777777" w:rsidR="00457739" w:rsidRDefault="00457739" w:rsidP="00457739">
      <w:pPr>
        <w:pStyle w:val="Bullet1IRESC"/>
        <w:ind w:left="1170"/>
        <w:rPr>
          <w:ins w:id="1707" w:author="Vincentius Mario PURNAMA" w:date="2020-08-25T20:48:00Z"/>
        </w:rPr>
      </w:pPr>
      <w:ins w:id="1708" w:author="Vincentius Mario PURNAMA" w:date="2020-08-25T20:48:00Z">
        <w:r>
          <w:t>SIL</w:t>
        </w:r>
        <w:r w:rsidRPr="00457739">
          <w:t xml:space="preserve"> </w:t>
        </w:r>
        <w:r>
          <w:t>Verification</w:t>
        </w:r>
        <w:r w:rsidRPr="00457739">
          <w:t xml:space="preserve"> </w:t>
        </w:r>
        <w:r>
          <w:t>study</w:t>
        </w:r>
        <w:r w:rsidRPr="00457739">
          <w:t xml:space="preserve"> </w:t>
        </w:r>
        <w:r>
          <w:t>of</w:t>
        </w:r>
        <w:r w:rsidRPr="00457739">
          <w:t xml:space="preserve"> </w:t>
        </w:r>
        <w:r>
          <w:t>Hydrocracker</w:t>
        </w:r>
        <w:r w:rsidRPr="00457739">
          <w:t xml:space="preserve"> </w:t>
        </w:r>
        <w:r>
          <w:t>units,</w:t>
        </w:r>
        <w:r w:rsidRPr="00457739">
          <w:t xml:space="preserve"> </w:t>
        </w:r>
        <w:r>
          <w:t>Diesel</w:t>
        </w:r>
        <w:r w:rsidRPr="00457739">
          <w:t xml:space="preserve"> </w:t>
        </w:r>
        <w:r>
          <w:t>Hydrotreater</w:t>
        </w:r>
        <w:r w:rsidRPr="00457739">
          <w:t xml:space="preserve"> </w:t>
        </w:r>
        <w:r>
          <w:t>units,</w:t>
        </w:r>
        <w:r w:rsidRPr="00457739">
          <w:t xml:space="preserve"> </w:t>
        </w:r>
        <w:r>
          <w:t>Continuous Catalytic Reforming Unit and Crude Distillation Unit of Clean Fuel Project Mina Abdullah Refinery, Kuwait National Petroleum Company for</w:t>
        </w:r>
        <w:r w:rsidRPr="00457739">
          <w:t xml:space="preserve"> </w:t>
        </w:r>
        <w:r>
          <w:t>Petrofac.</w:t>
        </w:r>
      </w:ins>
    </w:p>
    <w:p w14:paraId="10C4760B" w14:textId="77777777" w:rsidR="00457739" w:rsidRDefault="00457739" w:rsidP="00457739">
      <w:pPr>
        <w:pStyle w:val="Bullet1IRESC"/>
        <w:ind w:left="1170"/>
        <w:rPr>
          <w:ins w:id="1709" w:author="Vincentius Mario PURNAMA" w:date="2020-08-25T20:48:00Z"/>
        </w:rPr>
      </w:pPr>
      <w:ins w:id="1710" w:author="Vincentius Mario PURNAMA" w:date="2020-08-25T20:48:00Z">
        <w:r>
          <w:t>Alarm Management Study of Hydrocracker units, Diesel Hydrotreater units, Continuous</w:t>
        </w:r>
        <w:r w:rsidRPr="00457739">
          <w:t xml:space="preserve"> </w:t>
        </w:r>
        <w:r>
          <w:t>Catalytic</w:t>
        </w:r>
        <w:r w:rsidRPr="00457739">
          <w:t xml:space="preserve"> </w:t>
        </w:r>
        <w:r>
          <w:t>Reforming</w:t>
        </w:r>
        <w:r w:rsidRPr="00457739">
          <w:t xml:space="preserve"> </w:t>
        </w:r>
        <w:r>
          <w:t>Unit,</w:t>
        </w:r>
        <w:r w:rsidRPr="00457739">
          <w:t xml:space="preserve"> </w:t>
        </w:r>
        <w:r>
          <w:t>Hot</w:t>
        </w:r>
        <w:r w:rsidRPr="00457739">
          <w:t xml:space="preserve"> </w:t>
        </w:r>
        <w:r>
          <w:t>Oil</w:t>
        </w:r>
        <w:r w:rsidRPr="00457739">
          <w:t xml:space="preserve"> </w:t>
        </w:r>
        <w:r>
          <w:t>Unit</w:t>
        </w:r>
        <w:r w:rsidRPr="00457739">
          <w:t xml:space="preserve"> </w:t>
        </w:r>
        <w:r>
          <w:t>and</w:t>
        </w:r>
        <w:r w:rsidRPr="00457739">
          <w:t xml:space="preserve"> </w:t>
        </w:r>
        <w:r>
          <w:t>Kerosene</w:t>
        </w:r>
        <w:r w:rsidRPr="00457739">
          <w:t xml:space="preserve"> </w:t>
        </w:r>
        <w:r>
          <w:t>Hydrotreater</w:t>
        </w:r>
        <w:r w:rsidRPr="00457739">
          <w:t xml:space="preserve"> </w:t>
        </w:r>
        <w:r>
          <w:t>Unit of Clean Fuel Project Mina Abdullah Refinery, Kuwait National Petroleum Company for</w:t>
        </w:r>
        <w:r w:rsidRPr="00457739">
          <w:t xml:space="preserve"> </w:t>
        </w:r>
        <w:r>
          <w:t>Petrofac.</w:t>
        </w:r>
      </w:ins>
    </w:p>
    <w:p w14:paraId="5BF146E8" w14:textId="77777777" w:rsidR="00457739" w:rsidRDefault="00457739" w:rsidP="00457739">
      <w:pPr>
        <w:pStyle w:val="Bullet1IRESC"/>
        <w:ind w:left="1170"/>
        <w:rPr>
          <w:ins w:id="1711" w:author="Vincentius Mario PURNAMA" w:date="2020-08-25T20:48:00Z"/>
        </w:rPr>
      </w:pPr>
      <w:ins w:id="1712" w:author="Vincentius Mario PURNAMA" w:date="2020-08-25T20:48:00Z">
        <w:r>
          <w:t xml:space="preserve">HAZOP and SIL study of </w:t>
        </w:r>
        <w:proofErr w:type="spellStart"/>
        <w:r>
          <w:t>Shaybah</w:t>
        </w:r>
        <w:proofErr w:type="spellEnd"/>
        <w:r>
          <w:t xml:space="preserve"> CPF Expansion project, Saudi Aramco for SECL.</w:t>
        </w:r>
      </w:ins>
    </w:p>
    <w:p w14:paraId="523A13FD" w14:textId="77777777" w:rsidR="00457739" w:rsidRDefault="00457739" w:rsidP="00457739">
      <w:pPr>
        <w:pStyle w:val="Bullet1IRESC"/>
        <w:ind w:left="1170"/>
        <w:rPr>
          <w:ins w:id="1713" w:author="Vincentius Mario PURNAMA" w:date="2020-08-25T20:48:00Z"/>
        </w:rPr>
      </w:pPr>
      <w:ins w:id="1714" w:author="Vincentius Mario PURNAMA" w:date="2020-08-25T20:48:00Z">
        <w:r>
          <w:t xml:space="preserve">HAZOP and SIL study of Vendor Packages of </w:t>
        </w:r>
        <w:proofErr w:type="spellStart"/>
        <w:r>
          <w:t>Shaybah</w:t>
        </w:r>
        <w:proofErr w:type="spellEnd"/>
        <w:r>
          <w:t xml:space="preserve"> CPF Expansion project, Saudi Aramco for</w:t>
        </w:r>
        <w:r w:rsidRPr="00457739">
          <w:t xml:space="preserve"> </w:t>
        </w:r>
        <w:r>
          <w:t>SECL.</w:t>
        </w:r>
      </w:ins>
    </w:p>
    <w:p w14:paraId="191DA55B" w14:textId="77777777" w:rsidR="00457739" w:rsidRDefault="00457739" w:rsidP="00457739">
      <w:pPr>
        <w:pStyle w:val="Bullet1IRESC"/>
        <w:ind w:left="1170"/>
        <w:rPr>
          <w:ins w:id="1715" w:author="Vincentius Mario PURNAMA" w:date="2020-08-25T20:48:00Z"/>
        </w:rPr>
      </w:pPr>
      <w:ins w:id="1716" w:author="Vincentius Mario PURNAMA" w:date="2020-08-25T20:48:00Z">
        <w:r>
          <w:t xml:space="preserve">Alarm Management Study for </w:t>
        </w:r>
        <w:proofErr w:type="spellStart"/>
        <w:r>
          <w:t>Jazan</w:t>
        </w:r>
        <w:proofErr w:type="spellEnd"/>
        <w:r>
          <w:t xml:space="preserve"> Integrated Gasification Combined Cycle (JIGCC) Power Plant Project, Saudi Arabia for</w:t>
        </w:r>
        <w:r w:rsidRPr="00457739">
          <w:t xml:space="preserve"> </w:t>
        </w:r>
        <w:r>
          <w:t>SEPCO.</w:t>
        </w:r>
      </w:ins>
    </w:p>
    <w:p w14:paraId="215D62BC" w14:textId="77777777" w:rsidR="00457739" w:rsidRDefault="00457739" w:rsidP="00457739">
      <w:pPr>
        <w:pStyle w:val="Bullet1IRESC"/>
        <w:ind w:left="1170"/>
        <w:rPr>
          <w:ins w:id="1717" w:author="Vincentius Mario PURNAMA" w:date="2020-08-25T20:48:00Z"/>
        </w:rPr>
      </w:pPr>
      <w:ins w:id="1718" w:author="Vincentius Mario PURNAMA" w:date="2020-08-25T20:48:00Z">
        <w:r>
          <w:t xml:space="preserve">Alarm Management Study for </w:t>
        </w:r>
        <w:proofErr w:type="spellStart"/>
        <w:r>
          <w:t>Jazan</w:t>
        </w:r>
        <w:proofErr w:type="spellEnd"/>
        <w:r>
          <w:t xml:space="preserve"> Refinery &amp; Terminal Project, Saudi</w:t>
        </w:r>
        <w:r w:rsidRPr="00457739">
          <w:t xml:space="preserve"> </w:t>
        </w:r>
        <w:r>
          <w:t>Arabia.</w:t>
        </w:r>
      </w:ins>
    </w:p>
    <w:p w14:paraId="16A19580" w14:textId="77777777" w:rsidR="00457739" w:rsidRDefault="00457739" w:rsidP="00457739">
      <w:pPr>
        <w:pStyle w:val="Bullet1IRESC"/>
        <w:ind w:left="1170"/>
        <w:rPr>
          <w:ins w:id="1719" w:author="Vincentius Mario PURNAMA" w:date="2020-08-25T20:48:00Z"/>
        </w:rPr>
      </w:pPr>
      <w:ins w:id="1720" w:author="Vincentius Mario PURNAMA" w:date="2020-08-25T20:48:00Z">
        <w:r>
          <w:t>Alarm Management study for HMEL,</w:t>
        </w:r>
        <w:r w:rsidRPr="00457739">
          <w:t xml:space="preserve"> </w:t>
        </w:r>
        <w:r>
          <w:t>India.</w:t>
        </w:r>
      </w:ins>
    </w:p>
    <w:p w14:paraId="4FF102C0" w14:textId="77777777" w:rsidR="00457739" w:rsidRDefault="00457739" w:rsidP="00457739">
      <w:pPr>
        <w:pStyle w:val="Bullet1IRESC"/>
        <w:ind w:left="1170"/>
        <w:rPr>
          <w:ins w:id="1721" w:author="Vincentius Mario PURNAMA" w:date="2020-08-25T20:48:00Z"/>
        </w:rPr>
      </w:pPr>
      <w:ins w:id="1722" w:author="Vincentius Mario PURNAMA" w:date="2020-08-25T20:48:00Z">
        <w:r>
          <w:t>AMS</w:t>
        </w:r>
        <w:r w:rsidRPr="00457739">
          <w:t xml:space="preserve"> </w:t>
        </w:r>
        <w:r>
          <w:t>study</w:t>
        </w:r>
        <w:r w:rsidRPr="00457739">
          <w:t xml:space="preserve"> </w:t>
        </w:r>
        <w:r>
          <w:t>of</w:t>
        </w:r>
        <w:r w:rsidRPr="00457739">
          <w:t xml:space="preserve"> </w:t>
        </w:r>
        <w:r>
          <w:t>HSR</w:t>
        </w:r>
        <w:r w:rsidRPr="00457739">
          <w:t xml:space="preserve"> </w:t>
        </w:r>
        <w:r>
          <w:t>unit</w:t>
        </w:r>
        <w:r w:rsidRPr="00457739">
          <w:t xml:space="preserve"> </w:t>
        </w:r>
        <w:r>
          <w:t>for</w:t>
        </w:r>
        <w:r w:rsidRPr="00457739">
          <w:t xml:space="preserve"> </w:t>
        </w:r>
        <w:r>
          <w:t>Clean</w:t>
        </w:r>
        <w:r w:rsidRPr="00457739">
          <w:t xml:space="preserve"> </w:t>
        </w:r>
        <w:r>
          <w:t>Fuels</w:t>
        </w:r>
        <w:r w:rsidRPr="00457739">
          <w:t xml:space="preserve"> </w:t>
        </w:r>
        <w:r>
          <w:t>Project</w:t>
        </w:r>
        <w:r w:rsidRPr="00457739">
          <w:t xml:space="preserve"> </w:t>
        </w:r>
        <w:r>
          <w:t>of</w:t>
        </w:r>
        <w:r w:rsidRPr="00457739">
          <w:t xml:space="preserve"> </w:t>
        </w:r>
        <w:r>
          <w:t>KNPC</w:t>
        </w:r>
        <w:r w:rsidRPr="00457739">
          <w:t xml:space="preserve"> </w:t>
        </w:r>
        <w:r>
          <w:t>for</w:t>
        </w:r>
        <w:r w:rsidRPr="00457739">
          <w:t xml:space="preserve"> </w:t>
        </w:r>
        <w:r>
          <w:t>JGC,</w:t>
        </w:r>
        <w:r w:rsidRPr="00457739">
          <w:t xml:space="preserve"> </w:t>
        </w:r>
        <w:r>
          <w:t>SK</w:t>
        </w:r>
        <w:r w:rsidRPr="00457739">
          <w:t xml:space="preserve"> </w:t>
        </w:r>
        <w:r>
          <w:t>Engineering and GS engineering</w:t>
        </w:r>
        <w:r w:rsidRPr="00457739">
          <w:t xml:space="preserve"> </w:t>
        </w:r>
        <w:r>
          <w:t>JV.</w:t>
        </w:r>
      </w:ins>
    </w:p>
    <w:p w14:paraId="6C0362E1" w14:textId="77777777" w:rsidR="00457739" w:rsidRDefault="00457739" w:rsidP="00457739">
      <w:pPr>
        <w:pStyle w:val="Bullet1IRESC"/>
        <w:ind w:left="1170"/>
        <w:rPr>
          <w:ins w:id="1723" w:author="Vincentius Mario PURNAMA" w:date="2020-08-25T20:48:00Z"/>
        </w:rPr>
      </w:pPr>
      <w:ins w:id="1724" w:author="Vincentius Mario PURNAMA" w:date="2020-08-25T20:48:00Z">
        <w:r>
          <w:t>3D model review &amp; DCS graphic review for HMEL,</w:t>
        </w:r>
        <w:r w:rsidRPr="00457739">
          <w:t xml:space="preserve"> </w:t>
        </w:r>
        <w:r>
          <w:t>India.</w:t>
        </w:r>
      </w:ins>
    </w:p>
    <w:p w14:paraId="58F5377D" w14:textId="77777777" w:rsidR="00457739" w:rsidRDefault="00457739" w:rsidP="00457739">
      <w:pPr>
        <w:pStyle w:val="Bullet1IRESC"/>
        <w:ind w:left="1170"/>
        <w:rPr>
          <w:ins w:id="1725" w:author="Vincentius Mario PURNAMA" w:date="2020-08-25T20:48:00Z"/>
        </w:rPr>
      </w:pPr>
      <w:ins w:id="1726" w:author="Vincentius Mario PURNAMA" w:date="2020-08-25T20:48:00Z">
        <w:r>
          <w:t>NHT, CCR, ISOM &amp; HRU commissioning in HPCL Mittal Energy Limited,</w:t>
        </w:r>
        <w:r w:rsidRPr="00457739">
          <w:t xml:space="preserve"> </w:t>
        </w:r>
        <w:r>
          <w:t>India.</w:t>
        </w:r>
      </w:ins>
    </w:p>
    <w:p w14:paraId="525EAA06" w14:textId="44A7309A" w:rsidR="00457739" w:rsidRDefault="00457739" w:rsidP="00457739">
      <w:pPr>
        <w:pStyle w:val="Bullet1IRESC"/>
        <w:ind w:left="1170"/>
        <w:rPr>
          <w:ins w:id="1727" w:author="Vincentius Mario PURNAMA" w:date="2020-08-25T20:50:00Z"/>
        </w:rPr>
      </w:pPr>
      <w:ins w:id="1728" w:author="Vincentius Mario PURNAMA" w:date="2020-08-25T20:48:00Z">
        <w:r>
          <w:t>Grass root refinery commissioning of Bharat Oman Refineries Limited,</w:t>
        </w:r>
        <w:r w:rsidRPr="00457739">
          <w:t xml:space="preserve"> </w:t>
        </w:r>
        <w:r>
          <w:t>India.</w:t>
        </w:r>
      </w:ins>
    </w:p>
    <w:p w14:paraId="5D004A27" w14:textId="6F299B92" w:rsidR="00C73853" w:rsidRDefault="00C73853" w:rsidP="00C73853">
      <w:pPr>
        <w:pStyle w:val="Bullet1IRESC"/>
        <w:numPr>
          <w:ilvl w:val="0"/>
          <w:numId w:val="0"/>
        </w:numPr>
        <w:ind w:left="2970" w:hanging="360"/>
        <w:rPr>
          <w:ins w:id="1729" w:author="Vincentius Mario PURNAMA" w:date="2020-08-25T20:50:00Z"/>
        </w:rPr>
      </w:pPr>
    </w:p>
    <w:p w14:paraId="2A423557" w14:textId="4290A544" w:rsidR="00C73853" w:rsidRDefault="00C73853" w:rsidP="00C73853">
      <w:pPr>
        <w:ind w:left="708"/>
        <w:jc w:val="both"/>
        <w:rPr>
          <w:ins w:id="1730" w:author="Vincentius Mario PURNAMA" w:date="2020-08-25T20:53:00Z"/>
          <w:b/>
          <w:u w:val="single"/>
          <w:lang w:val="en-US"/>
        </w:rPr>
      </w:pPr>
      <w:ins w:id="1731" w:author="Vincentius Mario PURNAMA" w:date="2020-08-25T20:50:00Z">
        <w:r>
          <w:rPr>
            <w:b/>
            <w:u w:val="single"/>
            <w:lang w:val="en-US"/>
          </w:rPr>
          <w:t>Dennis Ngai</w:t>
        </w:r>
      </w:ins>
    </w:p>
    <w:p w14:paraId="42210A61" w14:textId="0897FB91" w:rsidR="00767E73" w:rsidRDefault="00767E73" w:rsidP="00C73853">
      <w:pPr>
        <w:ind w:left="708"/>
        <w:jc w:val="both"/>
        <w:rPr>
          <w:ins w:id="1732" w:author="Vincentius Mario PURNAMA" w:date="2020-08-25T20:53:00Z"/>
          <w:b/>
          <w:u w:val="single"/>
          <w:lang w:val="en-US"/>
        </w:rPr>
      </w:pPr>
    </w:p>
    <w:p w14:paraId="499A925D" w14:textId="00253BB6" w:rsidR="00767E73" w:rsidRDefault="00767E73" w:rsidP="00C73853">
      <w:pPr>
        <w:ind w:left="708"/>
        <w:jc w:val="both"/>
        <w:rPr>
          <w:ins w:id="1733" w:author="Vincentius Mario PURNAMA" w:date="2020-08-25T20:55:00Z"/>
          <w:bCs/>
          <w:lang w:val="en-US"/>
        </w:rPr>
      </w:pPr>
      <w:ins w:id="1734" w:author="Vincentius Mario PURNAMA" w:date="2020-08-25T20:55:00Z">
        <w:r w:rsidRPr="00767E73">
          <w:rPr>
            <w:bCs/>
            <w:lang w:val="en-US"/>
          </w:rPr>
          <w:t>Mr. Ngai is a chemical engineer, with over 13 years of experience in leading Quantitative Risk Assessment (QRA), occupied building risk assessment, fire, explosion and toxic effects modelling, cost-benefit analysis, HAZOP, SIL &amp; LOPA studies, and safety case studies.</w:t>
        </w:r>
      </w:ins>
    </w:p>
    <w:p w14:paraId="2F705783" w14:textId="03D9FE62" w:rsidR="00767E73" w:rsidRDefault="00767E73" w:rsidP="00C73853">
      <w:pPr>
        <w:ind w:left="708"/>
        <w:jc w:val="both"/>
        <w:rPr>
          <w:ins w:id="1735" w:author="Vincentius Mario PURNAMA" w:date="2020-08-25T20:55:00Z"/>
          <w:bCs/>
          <w:lang w:val="en-US"/>
        </w:rPr>
      </w:pPr>
    </w:p>
    <w:p w14:paraId="33782C45" w14:textId="5AAC4547" w:rsidR="00767E73" w:rsidRDefault="00767E73" w:rsidP="00767E73">
      <w:pPr>
        <w:ind w:left="708"/>
        <w:jc w:val="both"/>
        <w:rPr>
          <w:ins w:id="1736" w:author="Vincentius Mario PURNAMA" w:date="2020-08-25T20:55:00Z"/>
          <w:bCs/>
          <w:lang w:val="en-US"/>
        </w:rPr>
      </w:pPr>
      <w:ins w:id="1737" w:author="Vincentius Mario PURNAMA" w:date="2020-08-25T20:55:00Z">
        <w:r w:rsidRPr="00767E73">
          <w:rPr>
            <w:bCs/>
            <w:lang w:val="en-US"/>
          </w:rPr>
          <w:lastRenderedPageBreak/>
          <w:t xml:space="preserve">Mr. Ngai experience covers a </w:t>
        </w:r>
        <w:proofErr w:type="gramStart"/>
        <w:r w:rsidRPr="00767E73">
          <w:rPr>
            <w:bCs/>
            <w:lang w:val="en-US"/>
          </w:rPr>
          <w:t>wide range facilities</w:t>
        </w:r>
        <w:proofErr w:type="gramEnd"/>
        <w:r w:rsidRPr="00767E73">
          <w:rPr>
            <w:bCs/>
            <w:lang w:val="en-US"/>
          </w:rPr>
          <w:t>, including oil refinery, LNG plants, gas processing plant, offshore platform, cross-country / subsea pipelines, olefin / cracker plant, and polymer (including EOEG and LDPE) production.</w:t>
        </w:r>
      </w:ins>
    </w:p>
    <w:p w14:paraId="1DEAA051" w14:textId="77777777" w:rsidR="00767E73" w:rsidRPr="00767E73" w:rsidRDefault="00767E73" w:rsidP="00767E73">
      <w:pPr>
        <w:ind w:left="708"/>
        <w:jc w:val="both"/>
        <w:rPr>
          <w:ins w:id="1738" w:author="Vincentius Mario PURNAMA" w:date="2020-08-25T20:55:00Z"/>
          <w:bCs/>
          <w:lang w:val="en-US"/>
        </w:rPr>
      </w:pPr>
    </w:p>
    <w:p w14:paraId="5D00A388" w14:textId="68C19EBB" w:rsidR="00767E73" w:rsidRDefault="00767E73" w:rsidP="00767E73">
      <w:pPr>
        <w:ind w:left="708"/>
        <w:jc w:val="both"/>
        <w:rPr>
          <w:ins w:id="1739" w:author="Vincentius Mario PURNAMA" w:date="2020-08-25T20:56:00Z"/>
          <w:bCs/>
          <w:lang w:val="en-US"/>
        </w:rPr>
      </w:pPr>
      <w:ins w:id="1740" w:author="Vincentius Mario PURNAMA" w:date="2020-08-25T20:55:00Z">
        <w:r w:rsidRPr="00767E73">
          <w:rPr>
            <w:bCs/>
            <w:lang w:val="en-US"/>
          </w:rPr>
          <w:t>Particularly in the LNG sector, Mr. Ngai has carried out many QRA and process safety studies for facilities all over the world (both receiving terminals and production facilities), including Hong Kong, Thailand, Malaysia, Singapore, Dubai, India, Russia, Shanghai, Canada, the US and Australia. Thus, he has developed an in-depth knowledge of LNG processes, the related standards including NFPA 59A and EN 1473, and the country-specific risk / safety requirements. Mr. Ngai led a consultancy study to develop a QRA guideline for the Hong Kong Government. Mr. Ngai also acted as the Singapore Government’s consultant and contributed to the existing QRA guideline in Singapore (enacted in 2016).</w:t>
        </w:r>
      </w:ins>
    </w:p>
    <w:p w14:paraId="66F34DA3" w14:textId="1EF66106" w:rsidR="00767E73" w:rsidRDefault="00767E73" w:rsidP="00767E73">
      <w:pPr>
        <w:ind w:left="708"/>
        <w:jc w:val="both"/>
        <w:rPr>
          <w:ins w:id="1741" w:author="Vincentius Mario PURNAMA" w:date="2020-08-25T20:56:00Z"/>
          <w:bCs/>
          <w:lang w:val="en-US"/>
        </w:rPr>
      </w:pPr>
    </w:p>
    <w:p w14:paraId="23FEDF00" w14:textId="2AEB215A" w:rsidR="00767E73" w:rsidRDefault="00767E73" w:rsidP="00A23896">
      <w:pPr>
        <w:ind w:left="708"/>
        <w:jc w:val="both"/>
        <w:rPr>
          <w:ins w:id="1742" w:author="Vincentius Mario PURNAMA" w:date="2020-08-25T20:57:00Z"/>
          <w:bCs/>
        </w:rPr>
      </w:pPr>
      <w:ins w:id="1743" w:author="Vincentius Mario PURNAMA" w:date="2020-08-25T20:56:00Z">
        <w:r w:rsidRPr="00767E73">
          <w:rPr>
            <w:bCs/>
          </w:rPr>
          <w:t>Mr. Ngai is also a competent facilitator for HAZID, HAZOP, SIL &amp; LOPA studies as well as other process safety workshops. He is a Certified Functional Safety Professional by the CFSE Governance Board. Some of the HAZOP studies chaired by Mr. Ngai are listed below.</w:t>
        </w:r>
      </w:ins>
    </w:p>
    <w:p w14:paraId="3BE84C13" w14:textId="639A69F4" w:rsidR="00767E73" w:rsidRPr="00767E73" w:rsidRDefault="00767E73" w:rsidP="00767E73">
      <w:pPr>
        <w:pStyle w:val="Bullet1IRESC"/>
        <w:ind w:left="1170"/>
        <w:rPr>
          <w:ins w:id="1744" w:author="Vincentius Mario PURNAMA" w:date="2020-08-25T20:57:00Z"/>
        </w:rPr>
      </w:pPr>
      <w:ins w:id="1745" w:author="Vincentius Mario PURNAMA" w:date="2020-08-25T20:57:00Z">
        <w:r w:rsidRPr="00767E73">
          <w:t xml:space="preserve">HAZOP and LOPA for Neste Singapore Refinery (Renewable Fuel Refinery) Expansion Project – feedstock </w:t>
        </w:r>
        <w:proofErr w:type="spellStart"/>
        <w:r w:rsidRPr="00767E73">
          <w:t>pretreatment</w:t>
        </w:r>
        <w:proofErr w:type="spellEnd"/>
        <w:r w:rsidRPr="00767E73">
          <w:t xml:space="preserve"> facilities, tankage and vendor packages including furnace, chiller and dosing system, in support of TechnipFMC, Italy</w:t>
        </w:r>
      </w:ins>
    </w:p>
    <w:p w14:paraId="59BB485F" w14:textId="35DFB34C" w:rsidR="00767E73" w:rsidRPr="00767E73" w:rsidRDefault="00767E73" w:rsidP="00767E73">
      <w:pPr>
        <w:pStyle w:val="Bullet1IRESC"/>
        <w:ind w:left="1170"/>
        <w:rPr>
          <w:ins w:id="1746" w:author="Vincentius Mario PURNAMA" w:date="2020-08-25T20:57:00Z"/>
        </w:rPr>
      </w:pPr>
      <w:ins w:id="1747" w:author="Vincentius Mario PURNAMA" w:date="2020-08-25T20:57:00Z">
        <w:r w:rsidRPr="00767E73">
          <w:t xml:space="preserve">HAZOP and SIL for utilities and tie-in for Middle East Oil Refinery (MIDOR) Expansion project in </w:t>
        </w:r>
        <w:proofErr w:type="gramStart"/>
        <w:r w:rsidRPr="00767E73">
          <w:t>Egypt ,</w:t>
        </w:r>
        <w:proofErr w:type="gramEnd"/>
        <w:r w:rsidRPr="00767E73">
          <w:t xml:space="preserve"> in support of TechnipFMC, Italy</w:t>
        </w:r>
      </w:ins>
    </w:p>
    <w:p w14:paraId="00D44BB1" w14:textId="61EE3589" w:rsidR="00767E73" w:rsidRPr="00767E73" w:rsidRDefault="00767E73" w:rsidP="00767E73">
      <w:pPr>
        <w:pStyle w:val="Bullet1IRESC"/>
        <w:ind w:left="1170"/>
        <w:rPr>
          <w:ins w:id="1748" w:author="Vincentius Mario PURNAMA" w:date="2020-08-25T20:57:00Z"/>
        </w:rPr>
      </w:pPr>
      <w:ins w:id="1749" w:author="Vincentius Mario PURNAMA" w:date="2020-08-25T20:57:00Z">
        <w:r w:rsidRPr="00767E73">
          <w:t>HAZOP for BAPCO Modernization Program (BMP) – existing refinery tie-in and integration, in support of TechnipFMC, Italy</w:t>
        </w:r>
      </w:ins>
    </w:p>
    <w:p w14:paraId="6B687D58" w14:textId="0A88BB30" w:rsidR="00767E73" w:rsidRPr="00767E73" w:rsidRDefault="00767E73" w:rsidP="00767E73">
      <w:pPr>
        <w:pStyle w:val="Bullet1IRESC"/>
        <w:ind w:left="1170"/>
        <w:rPr>
          <w:ins w:id="1750" w:author="Vincentius Mario PURNAMA" w:date="2020-08-25T20:57:00Z"/>
        </w:rPr>
      </w:pPr>
      <w:ins w:id="1751" w:author="Vincentius Mario PURNAMA" w:date="2020-08-25T20:57:00Z">
        <w:r w:rsidRPr="00767E73">
          <w:t>Formosa Sunshine Project - FEED HAZOP and LOPA for EG 1 process units (OMEGA Process by Shell Global Solutions) in the USA</w:t>
        </w:r>
      </w:ins>
    </w:p>
    <w:p w14:paraId="229D9414" w14:textId="3A81E1ED" w:rsidR="00767E73" w:rsidRPr="00767E73" w:rsidRDefault="00767E73" w:rsidP="00767E73">
      <w:pPr>
        <w:pStyle w:val="Bullet1IRESC"/>
        <w:ind w:left="1170"/>
        <w:rPr>
          <w:ins w:id="1752" w:author="Vincentius Mario PURNAMA" w:date="2020-08-25T20:57:00Z"/>
        </w:rPr>
      </w:pPr>
      <w:ins w:id="1753" w:author="Vincentius Mario PURNAMA" w:date="2020-08-25T20:57:00Z">
        <w:r w:rsidRPr="00767E73">
          <w:t xml:space="preserve">LOPA and HAZOP for a Caprolactam Production Plant (re-HAZOP for operating plant) in China, in support of </w:t>
        </w:r>
        <w:proofErr w:type="spellStart"/>
        <w:r w:rsidRPr="00767E73">
          <w:t>TianChen</w:t>
        </w:r>
        <w:proofErr w:type="spellEnd"/>
        <w:r w:rsidRPr="00767E73">
          <w:t xml:space="preserve"> Engineering Corporation</w:t>
        </w:r>
      </w:ins>
    </w:p>
    <w:p w14:paraId="24E52041" w14:textId="554D12AB" w:rsidR="00767E73" w:rsidRDefault="00767E73" w:rsidP="00767E73">
      <w:pPr>
        <w:pStyle w:val="Bullet1IRESC"/>
        <w:ind w:left="1170"/>
        <w:rPr>
          <w:ins w:id="1754" w:author="Vincentius Mario PURNAMA" w:date="2020-08-25T20:58:00Z"/>
        </w:rPr>
      </w:pPr>
      <w:ins w:id="1755" w:author="Vincentius Mario PURNAMA" w:date="2020-08-25T20:57:00Z">
        <w:r w:rsidRPr="00767E73">
          <w:t>Design HAZOP and LOPA of EOEG plant (TX-EG project) in Texas.</w:t>
        </w:r>
      </w:ins>
    </w:p>
    <w:p w14:paraId="7B08D062" w14:textId="77777777" w:rsidR="00767E73" w:rsidRPr="00462E62" w:rsidRDefault="00767E73" w:rsidP="00767E73">
      <w:pPr>
        <w:pStyle w:val="Bullet1IRESC"/>
        <w:ind w:left="1170"/>
        <w:rPr>
          <w:ins w:id="1756" w:author="Vincentius Mario PURNAMA" w:date="2020-08-25T20:58:00Z"/>
        </w:rPr>
      </w:pPr>
      <w:ins w:id="1757" w:author="Vincentius Mario PURNAMA" w:date="2020-08-25T20:58:00Z">
        <w:r w:rsidRPr="00462E62">
          <w:t>Inherently Safe</w:t>
        </w:r>
        <w:r>
          <w:t>r Design Review</w:t>
        </w:r>
        <w:r w:rsidRPr="00462E62">
          <w:t xml:space="preserve"> for Saudi </w:t>
        </w:r>
        <w:proofErr w:type="spellStart"/>
        <w:r w:rsidRPr="00462E62">
          <w:t>Kayan</w:t>
        </w:r>
        <w:proofErr w:type="spellEnd"/>
        <w:r w:rsidRPr="00462E62">
          <w:t xml:space="preserve"> EOEGO plant debottlenecking </w:t>
        </w:r>
        <w:r>
          <w:t>P</w:t>
        </w:r>
        <w:r w:rsidRPr="00462E62">
          <w:t xml:space="preserve">roject and SABIC </w:t>
        </w:r>
        <w:proofErr w:type="spellStart"/>
        <w:r w:rsidRPr="00462E62">
          <w:t>Yansab</w:t>
        </w:r>
        <w:proofErr w:type="spellEnd"/>
        <w:r w:rsidRPr="00462E62">
          <w:t xml:space="preserve"> Butadiene Project</w:t>
        </w:r>
      </w:ins>
    </w:p>
    <w:p w14:paraId="1C2F2FC6" w14:textId="77777777" w:rsidR="00767E73" w:rsidRDefault="00767E73" w:rsidP="00767E73">
      <w:pPr>
        <w:pStyle w:val="Bullet1IRESC"/>
        <w:ind w:left="1170"/>
        <w:rPr>
          <w:ins w:id="1758" w:author="Vincentius Mario PURNAMA" w:date="2020-08-25T20:58:00Z"/>
        </w:rPr>
      </w:pPr>
      <w:ins w:id="1759" w:author="Vincentius Mario PURNAMA" w:date="2020-08-25T20:58:00Z">
        <w:r>
          <w:t xml:space="preserve">HAZOP, SIL, and Inherently Safety Review </w:t>
        </w:r>
        <w:r w:rsidRPr="00462E62">
          <w:t>for</w:t>
        </w:r>
        <w:r>
          <w:t xml:space="preserve"> SABIC </w:t>
        </w:r>
        <w:proofErr w:type="spellStart"/>
        <w:r>
          <w:t>Yansab</w:t>
        </w:r>
        <w:proofErr w:type="spellEnd"/>
        <w:r>
          <w:t xml:space="preserve"> Butadiene Project, Saudi Arabia, covering </w:t>
        </w:r>
        <w:r w:rsidRPr="00462E62">
          <w:t xml:space="preserve">debutanizer (Lummus Technology) of </w:t>
        </w:r>
        <w:proofErr w:type="spellStart"/>
        <w:r w:rsidRPr="00462E62">
          <w:t>Yanpet</w:t>
        </w:r>
        <w:proofErr w:type="spellEnd"/>
        <w:r w:rsidRPr="00462E62">
          <w:t xml:space="preserve"> Ethylene Cracker, Butene-1 Plant (UOP technology), and Butadiene plant (SABIC technology</w:t>
        </w:r>
        <w:r>
          <w:t>); also participated in the Sustainability Workshop as the sustainability study consultant.</w:t>
        </w:r>
      </w:ins>
    </w:p>
    <w:p w14:paraId="59486F42" w14:textId="77777777" w:rsidR="00767E73" w:rsidRDefault="00767E73" w:rsidP="00767E73">
      <w:pPr>
        <w:pStyle w:val="Bullet1IRESC"/>
        <w:ind w:left="1170"/>
        <w:rPr>
          <w:ins w:id="1760" w:author="Vincentius Mario PURNAMA" w:date="2020-08-25T20:58:00Z"/>
        </w:rPr>
      </w:pPr>
      <w:ins w:id="1761" w:author="Vincentius Mario PURNAMA" w:date="2020-08-25T20:58:00Z">
        <w:r>
          <w:t xml:space="preserve">HAZOP study for </w:t>
        </w:r>
        <w:proofErr w:type="spellStart"/>
        <w:r>
          <w:t>Excelerate</w:t>
        </w:r>
        <w:proofErr w:type="spellEnd"/>
        <w:r>
          <w:t xml:space="preserve"> Explorer LNG FSRU (DUSAB LNG Terminal), Dubai</w:t>
        </w:r>
      </w:ins>
    </w:p>
    <w:p w14:paraId="4AE116E2" w14:textId="77777777" w:rsidR="00767E73" w:rsidRDefault="00767E73" w:rsidP="00767E73">
      <w:pPr>
        <w:pStyle w:val="Bullet1IRESC"/>
        <w:ind w:left="1170"/>
        <w:rPr>
          <w:ins w:id="1762" w:author="Vincentius Mario PURNAMA" w:date="2020-08-25T20:58:00Z"/>
        </w:rPr>
      </w:pPr>
      <w:ins w:id="1763" w:author="Vincentius Mario PURNAMA" w:date="2020-08-25T20:58:00Z">
        <w:r>
          <w:t xml:space="preserve">HAZOP for </w:t>
        </w:r>
        <w:proofErr w:type="spellStart"/>
        <w:r>
          <w:t>Bohua</w:t>
        </w:r>
        <w:proofErr w:type="spellEnd"/>
        <w:r>
          <w:t xml:space="preserve"> Polypropylene Plant Project (Vendor Package) in China, in support of </w:t>
        </w:r>
        <w:proofErr w:type="spellStart"/>
        <w:r>
          <w:t>TianChen</w:t>
        </w:r>
        <w:proofErr w:type="spellEnd"/>
        <w:r>
          <w:t xml:space="preserve"> Engineering Corporation, China </w:t>
        </w:r>
      </w:ins>
    </w:p>
    <w:p w14:paraId="3837C91F" w14:textId="77777777" w:rsidR="00767E73" w:rsidRDefault="00767E73" w:rsidP="00767E73">
      <w:pPr>
        <w:pStyle w:val="Bullet1IRESC"/>
        <w:ind w:left="1170"/>
        <w:rPr>
          <w:ins w:id="1764" w:author="Vincentius Mario PURNAMA" w:date="2020-08-25T20:58:00Z"/>
        </w:rPr>
      </w:pPr>
      <w:ins w:id="1765" w:author="Vincentius Mario PURNAMA" w:date="2020-08-25T20:58:00Z">
        <w:r>
          <w:t xml:space="preserve">HAZOP for Integrated Petrochemical Complex in Atyrau Region, Kazakhstan – ethylene, propylene and additive feed systems for polypropylene plant  </w:t>
        </w:r>
      </w:ins>
    </w:p>
    <w:p w14:paraId="4F2B8F1D" w14:textId="77777777" w:rsidR="00767E73" w:rsidRDefault="00767E73" w:rsidP="00767E73">
      <w:pPr>
        <w:pStyle w:val="Bullet1IRESC"/>
        <w:ind w:left="1170"/>
        <w:rPr>
          <w:ins w:id="1766" w:author="Vincentius Mario PURNAMA" w:date="2020-08-25T20:58:00Z"/>
        </w:rPr>
      </w:pPr>
      <w:ins w:id="1767" w:author="Vincentius Mario PURNAMA" w:date="2020-08-25T20:58:00Z">
        <w:r>
          <w:t xml:space="preserve">HAZOP for Chlorine generation system (vendor package) PTT </w:t>
        </w:r>
        <w:r w:rsidRPr="004E2170">
          <w:t xml:space="preserve">Nong Fab LNG Receiving Terminal </w:t>
        </w:r>
        <w:r>
          <w:t>in Thailand, in support of Saipem and CTCI JV</w:t>
        </w:r>
      </w:ins>
    </w:p>
    <w:p w14:paraId="551E381B" w14:textId="77777777" w:rsidR="00767E73" w:rsidRDefault="00767E73" w:rsidP="00767E73">
      <w:pPr>
        <w:pStyle w:val="Bullet1IRESC"/>
        <w:ind w:left="1170"/>
        <w:rPr>
          <w:ins w:id="1768" w:author="Vincentius Mario PURNAMA" w:date="2020-08-25T20:58:00Z"/>
        </w:rPr>
      </w:pPr>
      <w:ins w:id="1769" w:author="Vincentius Mario PURNAMA" w:date="2020-08-25T20:58:00Z">
        <w:r>
          <w:lastRenderedPageBreak/>
          <w:t xml:space="preserve">HAZOP and HAZID for 30” subsea gas pipeline from Salman Platform to </w:t>
        </w:r>
        <w:proofErr w:type="spellStart"/>
        <w:r>
          <w:t>Sirri</w:t>
        </w:r>
        <w:proofErr w:type="spellEnd"/>
        <w:r>
          <w:t xml:space="preserve"> Island (FEED project) for Iranian Offshore Oil Company (IOOC). </w:t>
        </w:r>
      </w:ins>
    </w:p>
    <w:p w14:paraId="08D1FDF8" w14:textId="7AA589B2" w:rsidR="00767E73" w:rsidRPr="00767E73" w:rsidRDefault="00767E73" w:rsidP="00767E73">
      <w:pPr>
        <w:pStyle w:val="Bullet1IRESC"/>
        <w:ind w:left="1170"/>
        <w:rPr>
          <w:ins w:id="1770" w:author="Vincentius Mario PURNAMA" w:date="2020-08-25T20:48:00Z"/>
        </w:rPr>
      </w:pPr>
      <w:ins w:id="1771" w:author="Vincentius Mario PURNAMA" w:date="2020-08-25T20:58:00Z">
        <w:r>
          <w:t xml:space="preserve">HAZOP study for </w:t>
        </w:r>
        <w:proofErr w:type="spellStart"/>
        <w:r>
          <w:t>Aseagas</w:t>
        </w:r>
        <w:proofErr w:type="spellEnd"/>
        <w:r>
          <w:t xml:space="preserve"> </w:t>
        </w:r>
        <w:proofErr w:type="spellStart"/>
        <w:r>
          <w:t>Biomethanation</w:t>
        </w:r>
        <w:proofErr w:type="spellEnd"/>
        <w:r>
          <w:t xml:space="preserve"> Plant, including the feed preparation facilities, </w:t>
        </w:r>
        <w:proofErr w:type="gramStart"/>
        <w:r>
          <w:t>Bio-reactors</w:t>
        </w:r>
        <w:proofErr w:type="gramEnd"/>
        <w:r>
          <w:t>, flare (open flare and ground flare), power generation units and utilities systems.</w:t>
        </w:r>
      </w:ins>
    </w:p>
    <w:p w14:paraId="448B37A1" w14:textId="3FE111D1" w:rsidR="00FA7991" w:rsidDel="00457739" w:rsidRDefault="00FA7991" w:rsidP="00457739">
      <w:pPr>
        <w:pStyle w:val="Bullet1IRESC"/>
        <w:numPr>
          <w:ilvl w:val="0"/>
          <w:numId w:val="0"/>
        </w:numPr>
        <w:ind w:left="2610"/>
        <w:rPr>
          <w:del w:id="1772" w:author="Vincentius Mario PURNAMA" w:date="2020-08-25T20:48:00Z"/>
        </w:rPr>
      </w:pPr>
      <w:del w:id="1773" w:author="Vincentius Mario PURNAMA" w:date="2020-08-25T20:48:00Z">
        <w:r w:rsidDel="00457739">
          <w:delText>HAZOP study of NHT, CCR, ISOM units of Bharat Oman Refineries Limited, India.</w:delText>
        </w:r>
      </w:del>
    </w:p>
    <w:p w14:paraId="2BE20643" w14:textId="069C42BE" w:rsidR="00FA7991" w:rsidDel="00457739" w:rsidRDefault="00FA7991" w:rsidP="00457739">
      <w:pPr>
        <w:pStyle w:val="Bullet1IRESC"/>
        <w:numPr>
          <w:ilvl w:val="0"/>
          <w:numId w:val="0"/>
        </w:numPr>
        <w:ind w:left="2610"/>
        <w:rPr>
          <w:del w:id="1774" w:author="Vincentius Mario PURNAMA" w:date="2020-08-25T20:48:00Z"/>
        </w:rPr>
      </w:pPr>
      <w:del w:id="1775" w:author="Vincentius Mario PURNAMA" w:date="2020-08-25T20:48:00Z">
        <w:r w:rsidDel="00457739">
          <w:delText>Re-HAZOP study of NHT, CCR, and ISOM units of Hindustan Mittal Energy Limited, India.</w:delText>
        </w:r>
      </w:del>
    </w:p>
    <w:p w14:paraId="19170BF6" w14:textId="5882CD2B" w:rsidR="00FA7991" w:rsidDel="00457739" w:rsidRDefault="00FA7991" w:rsidP="00457739">
      <w:pPr>
        <w:pStyle w:val="Bullet1IRESC"/>
        <w:numPr>
          <w:ilvl w:val="0"/>
          <w:numId w:val="0"/>
        </w:numPr>
        <w:ind w:left="2610"/>
        <w:rPr>
          <w:del w:id="1776" w:author="Vincentius Mario PURNAMA" w:date="2020-08-25T20:48:00Z"/>
        </w:rPr>
      </w:pPr>
      <w:del w:id="1777" w:author="Vincentius Mario PURNAMA" w:date="2020-08-25T20:48:00Z">
        <w:r w:rsidDel="00457739">
          <w:delText>SIL study of Diesel Hydrotreator/Kerosene Hydrotreator Unit (Licensor UOP), Naptha Hydrotreator Unit (Licensor Axens), Isomerization (Licensor UOP), Condensate Distillation Unit of JEBEL ALI Refinery Expansion Project of ENOC Processing Company LLC for Technip Italy.</w:delText>
        </w:r>
      </w:del>
    </w:p>
    <w:p w14:paraId="2432AB1E" w14:textId="53B5D8DD" w:rsidR="00FA7991" w:rsidRPr="00B342B6" w:rsidDel="00457739" w:rsidRDefault="00FA7991" w:rsidP="00457739">
      <w:pPr>
        <w:pStyle w:val="Bullet1IRESC"/>
        <w:numPr>
          <w:ilvl w:val="0"/>
          <w:numId w:val="0"/>
        </w:numPr>
        <w:ind w:left="2610"/>
        <w:rPr>
          <w:del w:id="1778" w:author="Vincentius Mario PURNAMA" w:date="2020-08-25T20:48:00Z"/>
        </w:rPr>
      </w:pPr>
      <w:del w:id="1779" w:author="Vincentius Mario PURNAMA" w:date="2020-08-25T20:48:00Z">
        <w:r w:rsidDel="00457739">
          <w:delText>NHT, CCR, ISOM &amp; HRU commissioning in HPCL Mittal Energy Limited, India.</w:delText>
        </w:r>
      </w:del>
    </w:p>
    <w:p w14:paraId="46DB7411" w14:textId="4BA9833A" w:rsidR="00FA7991" w:rsidDel="00457739" w:rsidRDefault="00FA7991" w:rsidP="00457739">
      <w:pPr>
        <w:pStyle w:val="Bullet1IRESC"/>
        <w:numPr>
          <w:ilvl w:val="0"/>
          <w:numId w:val="0"/>
        </w:numPr>
        <w:ind w:left="2610"/>
        <w:rPr>
          <w:del w:id="1780" w:author="Vincentius Mario PURNAMA" w:date="2020-08-25T20:48:00Z"/>
        </w:rPr>
      </w:pPr>
      <w:del w:id="1781" w:author="Vincentius Mario PURNAMA" w:date="2020-08-25T20:48:00Z">
        <w:r w:rsidDel="00457739">
          <w:delText>HAZOP and SIL study of both Hydrocracker Units of Clean Fuel Project Mina Abdullah Refinery, Kuwait National Petroleum Company for Petrofac.</w:delText>
        </w:r>
      </w:del>
    </w:p>
    <w:p w14:paraId="6C0085AB" w14:textId="12C68651" w:rsidR="00FA7991" w:rsidRPr="008718EA" w:rsidDel="00457739" w:rsidRDefault="00FA7991" w:rsidP="00457739">
      <w:pPr>
        <w:pStyle w:val="Bullet1IRESC"/>
        <w:numPr>
          <w:ilvl w:val="0"/>
          <w:numId w:val="0"/>
        </w:numPr>
        <w:ind w:left="2610"/>
        <w:rPr>
          <w:del w:id="1782" w:author="Vincentius Mario PURNAMA" w:date="2020-08-25T20:48:00Z"/>
        </w:rPr>
      </w:pPr>
      <w:del w:id="1783" w:author="Vincentius Mario PURNAMA" w:date="2020-08-25T20:48:00Z">
        <w:r w:rsidDel="00457739">
          <w:delText xml:space="preserve">HAZOP and SIL of CDU, MDH, HPU of </w:delText>
        </w:r>
        <w:r w:rsidRPr="008718EA" w:rsidDel="00457739">
          <w:delText>Adish Refinery SIRAF Gas Condensate Refinery Project.</w:delText>
        </w:r>
      </w:del>
    </w:p>
    <w:p w14:paraId="6B14D4A0" w14:textId="46A1075B" w:rsidR="00FA7991" w:rsidRPr="008718EA" w:rsidDel="00457739" w:rsidRDefault="00FA7991" w:rsidP="00457739">
      <w:pPr>
        <w:pStyle w:val="Bullet1IRESC"/>
        <w:numPr>
          <w:ilvl w:val="0"/>
          <w:numId w:val="0"/>
        </w:numPr>
        <w:ind w:left="2610"/>
        <w:rPr>
          <w:del w:id="1784" w:author="Vincentius Mario PURNAMA" w:date="2020-08-25T20:48:00Z"/>
        </w:rPr>
      </w:pPr>
      <w:del w:id="1785" w:author="Vincentius Mario PURNAMA" w:date="2020-08-25T20:48:00Z">
        <w:r w:rsidRPr="008718EA" w:rsidDel="00457739">
          <w:delText>Re-HAZOP &amp; LOPA study for the Utilities &amp; Offsite sections of the Methanol plant of Salalah Methanol Company, Oman.</w:delText>
        </w:r>
      </w:del>
    </w:p>
    <w:p w14:paraId="192DE05C" w14:textId="610B5FF4" w:rsidR="00FA7991" w:rsidRPr="008718EA" w:rsidDel="00457739" w:rsidRDefault="00FA7991" w:rsidP="00457739">
      <w:pPr>
        <w:pStyle w:val="Bullet1IRESC"/>
        <w:numPr>
          <w:ilvl w:val="0"/>
          <w:numId w:val="0"/>
        </w:numPr>
        <w:ind w:left="2610"/>
        <w:rPr>
          <w:del w:id="1786" w:author="Vincentius Mario PURNAMA" w:date="2020-08-25T20:48:00Z"/>
        </w:rPr>
      </w:pPr>
      <w:del w:id="1787" w:author="Vincentius Mario PURNAMA" w:date="2020-08-25T20:48:00Z">
        <w:r w:rsidRPr="008718EA" w:rsidDel="00457739">
          <w:delText>HAZOP study of Naptha Hydrotreator Unit (Licensor Axens) of JEBEL ALI Refinery Expansion Project of ENOC Processing Company LLC for Technip Italy.</w:delText>
        </w:r>
      </w:del>
    </w:p>
    <w:p w14:paraId="1004E1FF" w14:textId="1514E533" w:rsidR="00FA7991" w:rsidDel="00457739" w:rsidRDefault="00FA7991" w:rsidP="00457739">
      <w:pPr>
        <w:pStyle w:val="Bullet1IRESC"/>
        <w:numPr>
          <w:ilvl w:val="0"/>
          <w:numId w:val="0"/>
        </w:numPr>
        <w:ind w:left="2610"/>
        <w:rPr>
          <w:del w:id="1788" w:author="Vincentius Mario PURNAMA" w:date="2020-08-25T20:48:00Z"/>
        </w:rPr>
      </w:pPr>
      <w:del w:id="1789" w:author="Vincentius Mario PURNAMA" w:date="2020-08-25T20:48:00Z">
        <w:r w:rsidRPr="00FA7991" w:rsidDel="00457739">
          <w:delText>HAZOP and SIL study of new Hydrocracker</w:delText>
        </w:r>
        <w:r w:rsidDel="00457739">
          <w:delText xml:space="preserve"> Unit of Middle East Oil Refinery, Egypt for Technip Italy.</w:delText>
        </w:r>
      </w:del>
    </w:p>
    <w:p w14:paraId="265EAC6F" w14:textId="4515BCC7" w:rsidR="00FA7991" w:rsidRPr="00075A11" w:rsidDel="00457739" w:rsidRDefault="00FA7991" w:rsidP="00457739">
      <w:pPr>
        <w:pStyle w:val="Bullet1IRESC"/>
        <w:numPr>
          <w:ilvl w:val="0"/>
          <w:numId w:val="0"/>
        </w:numPr>
        <w:ind w:left="2610"/>
        <w:rPr>
          <w:del w:id="1790" w:author="Vincentius Mario PURNAMA" w:date="2020-08-25T20:48:00Z"/>
        </w:rPr>
      </w:pPr>
      <w:del w:id="1791" w:author="Vincentius Mario PURNAMA" w:date="2020-08-25T20:48:00Z">
        <w:r w:rsidRPr="00847463" w:rsidDel="00457739">
          <w:delText xml:space="preserve">HAZOP and SIL study of </w:delText>
        </w:r>
        <w:r w:rsidDel="00457739">
          <w:delText>revamped</w:delText>
        </w:r>
        <w:r w:rsidRPr="00847463" w:rsidDel="00457739">
          <w:delText xml:space="preserve"> Hydrocracker Unit of Middle East Oil Refinery, Egypt for Technip Italy.</w:delText>
        </w:r>
      </w:del>
    </w:p>
    <w:p w14:paraId="1909EC07" w14:textId="0CFC5DC9" w:rsidR="00FA7991" w:rsidDel="00457739" w:rsidRDefault="00FA7991" w:rsidP="00457739">
      <w:pPr>
        <w:pStyle w:val="Bullet1IRESC"/>
        <w:numPr>
          <w:ilvl w:val="0"/>
          <w:numId w:val="0"/>
        </w:numPr>
        <w:ind w:left="2610"/>
        <w:rPr>
          <w:del w:id="1792" w:author="Vincentius Mario PURNAMA" w:date="2020-08-25T20:48:00Z"/>
        </w:rPr>
      </w:pPr>
      <w:del w:id="1793" w:author="Vincentius Mario PURNAMA" w:date="2020-08-25T20:48:00Z">
        <w:r w:rsidDel="00457739">
          <w:delText>Vendor HAZOP and SIL study of Hydrocracker units, Diesel Hydrotreater units, Continuous Catalytic Reforming Unit and Crude Distillation Unit of Clean Fuel Project Mina Abdullah Refinery, Kuwait National Petroleum Company for Petrofac.</w:delText>
        </w:r>
      </w:del>
    </w:p>
    <w:p w14:paraId="2CB089E2" w14:textId="443BAD85" w:rsidR="00FA7991" w:rsidDel="00457739" w:rsidRDefault="00FA7991" w:rsidP="00457739">
      <w:pPr>
        <w:pStyle w:val="Bullet1IRESC"/>
        <w:numPr>
          <w:ilvl w:val="0"/>
          <w:numId w:val="0"/>
        </w:numPr>
        <w:ind w:left="2610"/>
        <w:rPr>
          <w:del w:id="1794" w:author="Vincentius Mario PURNAMA" w:date="2020-08-25T20:48:00Z"/>
        </w:rPr>
      </w:pPr>
      <w:del w:id="1795" w:author="Vincentius Mario PURNAMA" w:date="2020-08-25T20:48:00Z">
        <w:r w:rsidDel="00457739">
          <w:delText>HAZOP study of Continuous Catalytic Regeneration Unit of PERTAMINA Cilacap Blue sky Project for JGC Indonesia.</w:delText>
        </w:r>
      </w:del>
    </w:p>
    <w:p w14:paraId="0BA66591" w14:textId="156652D7" w:rsidR="00FA7991" w:rsidDel="00457739" w:rsidRDefault="00FA7991" w:rsidP="00457739">
      <w:pPr>
        <w:pStyle w:val="Bullet1IRESC"/>
        <w:numPr>
          <w:ilvl w:val="0"/>
          <w:numId w:val="0"/>
        </w:numPr>
        <w:ind w:left="2610"/>
        <w:rPr>
          <w:del w:id="1796" w:author="Vincentius Mario PURNAMA" w:date="2020-08-25T20:48:00Z"/>
        </w:rPr>
      </w:pPr>
      <w:del w:id="1797" w:author="Vincentius Mario PURNAMA" w:date="2020-08-25T20:48:00Z">
        <w:r w:rsidDel="00457739">
          <w:delText>HAZOP and SIL study of revamped Platformer Unit (Licensor UOP) of PERTAMINA Cilacap Blue sky Project for JGC Indonesia.</w:delText>
        </w:r>
      </w:del>
    </w:p>
    <w:p w14:paraId="09932393" w14:textId="36BE1EA3" w:rsidR="00FA7991" w:rsidDel="00457739" w:rsidRDefault="00FA7991" w:rsidP="00457739">
      <w:pPr>
        <w:pStyle w:val="Bullet1IRESC"/>
        <w:numPr>
          <w:ilvl w:val="0"/>
          <w:numId w:val="0"/>
        </w:numPr>
        <w:ind w:left="2610"/>
        <w:rPr>
          <w:del w:id="1798" w:author="Vincentius Mario PURNAMA" w:date="2020-08-25T20:48:00Z"/>
        </w:rPr>
      </w:pPr>
      <w:del w:id="1799" w:author="Vincentius Mario PURNAMA" w:date="2020-08-25T20:48:00Z">
        <w:r w:rsidDel="00457739">
          <w:delText>HAZOP and SIL study of Shaybah CPF Expansion project, Saudi Aramco for SECL.</w:delText>
        </w:r>
      </w:del>
    </w:p>
    <w:p w14:paraId="6CC88535" w14:textId="49DF32DE" w:rsidR="00FA7991" w:rsidDel="00457739" w:rsidRDefault="00FA7991" w:rsidP="00457739">
      <w:pPr>
        <w:pStyle w:val="Bullet1IRESC"/>
        <w:numPr>
          <w:ilvl w:val="0"/>
          <w:numId w:val="0"/>
        </w:numPr>
        <w:ind w:left="2610"/>
        <w:rPr>
          <w:del w:id="1800" w:author="Vincentius Mario PURNAMA" w:date="2020-08-25T20:48:00Z"/>
        </w:rPr>
      </w:pPr>
      <w:del w:id="1801" w:author="Vincentius Mario PURNAMA" w:date="2020-08-25T20:48:00Z">
        <w:r w:rsidRPr="00AA02E8" w:rsidDel="00457739">
          <w:delText xml:space="preserve">HAZOP and </w:delText>
        </w:r>
        <w:r w:rsidDel="00457739">
          <w:delText>SIL study of Vendor Packages of</w:delText>
        </w:r>
        <w:r w:rsidRPr="00AA02E8" w:rsidDel="00457739">
          <w:delText xml:space="preserve"> </w:delText>
        </w:r>
        <w:r w:rsidDel="00457739">
          <w:delText>Shaybah CPF Expansion project, Saudi Aramco for SECL.</w:delText>
        </w:r>
      </w:del>
    </w:p>
    <w:p w14:paraId="63AB350B" w14:textId="075C3343" w:rsidR="00FA7991" w:rsidDel="00457739" w:rsidRDefault="00FA7991" w:rsidP="00457739">
      <w:pPr>
        <w:pStyle w:val="Bullet1IRESC"/>
        <w:numPr>
          <w:ilvl w:val="0"/>
          <w:numId w:val="0"/>
        </w:numPr>
        <w:ind w:left="2610"/>
        <w:rPr>
          <w:del w:id="1802" w:author="Vincentius Mario PURNAMA" w:date="2020-08-25T20:48:00Z"/>
        </w:rPr>
      </w:pPr>
      <w:del w:id="1803" w:author="Vincentius Mario PURNAMA" w:date="2020-08-25T20:48:00Z">
        <w:r w:rsidRPr="00771CED" w:rsidDel="00457739">
          <w:rPr>
            <w:rFonts w:hint="eastAsia"/>
          </w:rPr>
          <w:delText xml:space="preserve">Alarm Management Study for Jazan </w:delText>
        </w:r>
        <w:r w:rsidDel="00457739">
          <w:delText>Integrated Gasification Combined Cycle (JIGCC) Power Plant Project</w:delText>
        </w:r>
        <w:r w:rsidDel="00457739">
          <w:rPr>
            <w:rFonts w:hint="eastAsia"/>
          </w:rPr>
          <w:delText>, Saudi Arabia for SEPCO.</w:delText>
        </w:r>
      </w:del>
    </w:p>
    <w:p w14:paraId="3A1ECB53" w14:textId="5F470BC1" w:rsidR="00FA7991" w:rsidRPr="00921F78" w:rsidDel="00457739" w:rsidRDefault="00FA7991" w:rsidP="00457739">
      <w:pPr>
        <w:pStyle w:val="Bullet1IRESC"/>
        <w:numPr>
          <w:ilvl w:val="0"/>
          <w:numId w:val="0"/>
        </w:numPr>
        <w:ind w:left="2610"/>
        <w:rPr>
          <w:del w:id="1804" w:author="Vincentius Mario PURNAMA" w:date="2020-08-25T20:48:00Z"/>
        </w:rPr>
      </w:pPr>
      <w:del w:id="1805" w:author="Vincentius Mario PURNAMA" w:date="2020-08-25T20:48:00Z">
        <w:r w:rsidRPr="00771CED" w:rsidDel="00457739">
          <w:rPr>
            <w:rFonts w:hint="eastAsia"/>
          </w:rPr>
          <w:delText>Alarm Management Study for Jazan Refinery &amp; T</w:delText>
        </w:r>
        <w:r w:rsidDel="00457739">
          <w:rPr>
            <w:rFonts w:hint="eastAsia"/>
          </w:rPr>
          <w:delText>erminal Project, Saudi Arabia.</w:delText>
        </w:r>
      </w:del>
    </w:p>
    <w:p w14:paraId="4A6B114F" w14:textId="04DD282F" w:rsidR="00FA7991" w:rsidRPr="00077C34" w:rsidDel="00457739" w:rsidRDefault="00FA7991" w:rsidP="00457739">
      <w:pPr>
        <w:pStyle w:val="Bullet1IRESC"/>
        <w:numPr>
          <w:ilvl w:val="0"/>
          <w:numId w:val="0"/>
        </w:numPr>
        <w:ind w:left="2610"/>
        <w:rPr>
          <w:del w:id="1806" w:author="Vincentius Mario PURNAMA" w:date="2020-08-25T20:48:00Z"/>
        </w:rPr>
      </w:pPr>
      <w:del w:id="1807" w:author="Vincentius Mario PURNAMA" w:date="2020-08-25T20:48:00Z">
        <w:r w:rsidDel="00457739">
          <w:delText>SIL study of Petronet Dahej LNG Receiving Terminal Expansion project phase-IIIA, India for TOYO.</w:delText>
        </w:r>
      </w:del>
    </w:p>
    <w:p w14:paraId="0883DB98" w14:textId="04B9265E" w:rsidR="00FA7991" w:rsidRPr="00FA7991" w:rsidDel="00457739" w:rsidRDefault="00FA7991" w:rsidP="00457739">
      <w:pPr>
        <w:pStyle w:val="Bullet1IRESC"/>
        <w:numPr>
          <w:ilvl w:val="0"/>
          <w:numId w:val="0"/>
        </w:numPr>
        <w:ind w:left="2610"/>
        <w:rPr>
          <w:del w:id="1808" w:author="Vincentius Mario PURNAMA" w:date="2020-08-25T20:48:00Z"/>
        </w:rPr>
      </w:pPr>
      <w:del w:id="1809" w:author="Vincentius Mario PURNAMA" w:date="2020-08-25T20:48:00Z">
        <w:r w:rsidRPr="00FA7991" w:rsidDel="00457739">
          <w:delText xml:space="preserve">Fire &amp; Gas Mapping study for the </w:delText>
        </w:r>
        <w:r w:rsidDel="00457739">
          <w:delText>Naptha Hydrotreator Unit(Licensor Axens) of JEBEL ALI Refinery Expansion Project of ENOC Processing Company LLC for Technip Italy.</w:delText>
        </w:r>
      </w:del>
    </w:p>
    <w:p w14:paraId="458C0C2B" w14:textId="5B78DE47" w:rsidR="00FA7991" w:rsidRPr="008127EA" w:rsidDel="00457739" w:rsidRDefault="00FA7991" w:rsidP="00457739">
      <w:pPr>
        <w:pStyle w:val="Bullet1IRESC"/>
        <w:numPr>
          <w:ilvl w:val="0"/>
          <w:numId w:val="0"/>
        </w:numPr>
        <w:ind w:left="2610"/>
        <w:rPr>
          <w:del w:id="1810" w:author="Vincentius Mario PURNAMA" w:date="2020-08-25T20:48:00Z"/>
        </w:rPr>
      </w:pPr>
      <w:del w:id="1811" w:author="Vincentius Mario PURNAMA" w:date="2020-08-25T20:48:00Z">
        <w:r w:rsidRPr="008127EA" w:rsidDel="00457739">
          <w:delText>Alarm Management Study of Hydrocracker units, Diesel Hydrotreater units, Continuous Catalytic Reforming Unit, Hot Oil Unit and Kerosene Hydrotreater Unit of Clean Fuel Project Mina Abdullah Refinery, Kuwait National Petroleum Company for Petrofac.</w:delText>
        </w:r>
      </w:del>
    </w:p>
    <w:p w14:paraId="28BB9F12" w14:textId="2EEC143F" w:rsidR="00FA7991" w:rsidRPr="008127EA" w:rsidDel="00457739" w:rsidRDefault="00FA7991" w:rsidP="00457739">
      <w:pPr>
        <w:pStyle w:val="Bullet1IRESC"/>
        <w:numPr>
          <w:ilvl w:val="0"/>
          <w:numId w:val="0"/>
        </w:numPr>
        <w:ind w:left="2610"/>
        <w:rPr>
          <w:del w:id="1812" w:author="Vincentius Mario PURNAMA" w:date="2020-08-25T20:48:00Z"/>
        </w:rPr>
      </w:pPr>
      <w:del w:id="1813" w:author="Vincentius Mario PURNAMA" w:date="2020-08-25T20:48:00Z">
        <w:r w:rsidRPr="008127EA" w:rsidDel="00457739">
          <w:delText>AMS study of HSR unit for Clean Fuels Project of KNPC for JGC, SK Engineering and GS engineering JV.</w:delText>
        </w:r>
      </w:del>
    </w:p>
    <w:p w14:paraId="40D23A06" w14:textId="3133C9B8" w:rsidR="00FA7991" w:rsidRPr="00907506" w:rsidDel="00457739" w:rsidRDefault="00FA7991" w:rsidP="00457739">
      <w:pPr>
        <w:pStyle w:val="Bullet1IRESC"/>
        <w:numPr>
          <w:ilvl w:val="0"/>
          <w:numId w:val="0"/>
        </w:numPr>
        <w:ind w:left="2610"/>
        <w:rPr>
          <w:del w:id="1814" w:author="Vincentius Mario PURNAMA" w:date="2020-08-25T20:48:00Z"/>
        </w:rPr>
      </w:pPr>
      <w:del w:id="1815" w:author="Vincentius Mario PURNAMA" w:date="2020-08-25T20:48:00Z">
        <w:r w:rsidRPr="00907506" w:rsidDel="00457739">
          <w:delText>HAZID &amp; SIMOPS study of BP Tangguh Expansion Train-3 Project, Indonesia for Chiyoda Saipem Tripatra SAE (CSTS).</w:delText>
        </w:r>
      </w:del>
    </w:p>
    <w:p w14:paraId="5C08D2C4" w14:textId="78E4BB4A" w:rsidR="00FA7991" w:rsidDel="00457739" w:rsidRDefault="00FA7991" w:rsidP="00457739">
      <w:pPr>
        <w:pStyle w:val="Bullet1IRESC"/>
        <w:numPr>
          <w:ilvl w:val="0"/>
          <w:numId w:val="0"/>
        </w:numPr>
        <w:ind w:left="2610"/>
        <w:rPr>
          <w:del w:id="1816" w:author="Vincentius Mario PURNAMA" w:date="2020-08-25T20:48:00Z"/>
        </w:rPr>
      </w:pPr>
      <w:del w:id="1817" w:author="Vincentius Mario PURNAMA" w:date="2020-08-25T20:48:00Z">
        <w:r w:rsidDel="00457739">
          <w:delText>SIMOPS study of PTT LNG Receiving Terminal Expansion Project Phase-II, Map Ta Phut, Thailand for POSCO.</w:delText>
        </w:r>
      </w:del>
    </w:p>
    <w:p w14:paraId="598A9A32" w14:textId="53A419F7" w:rsidR="00FA7991" w:rsidDel="00457739" w:rsidRDefault="00FA7991" w:rsidP="00457739">
      <w:pPr>
        <w:pStyle w:val="Bullet1IRESC"/>
        <w:numPr>
          <w:ilvl w:val="0"/>
          <w:numId w:val="0"/>
        </w:numPr>
        <w:ind w:left="2610"/>
        <w:rPr>
          <w:del w:id="1818" w:author="Vincentius Mario PURNAMA" w:date="2020-08-25T20:48:00Z"/>
        </w:rPr>
      </w:pPr>
      <w:del w:id="1819" w:author="Vincentius Mario PURNAMA" w:date="2020-08-25T20:48:00Z">
        <w:r w:rsidDel="00457739">
          <w:delText>SIMOPS study of Petronet Dahej LNG Receiving Terminal Expansion project phase-IIIA, India for TOYO.</w:delText>
        </w:r>
      </w:del>
    </w:p>
    <w:p w14:paraId="354A46B5" w14:textId="0594502B" w:rsidR="00FA7991" w:rsidRPr="008127EA" w:rsidDel="00457739" w:rsidRDefault="00FA7991" w:rsidP="00457739">
      <w:pPr>
        <w:pStyle w:val="Bullet1IRESC"/>
        <w:numPr>
          <w:ilvl w:val="0"/>
          <w:numId w:val="0"/>
        </w:numPr>
        <w:ind w:left="2610"/>
        <w:rPr>
          <w:del w:id="1820" w:author="Vincentius Mario PURNAMA" w:date="2020-08-25T20:48:00Z"/>
        </w:rPr>
      </w:pPr>
      <w:del w:id="1821" w:author="Vincentius Mario PURNAMA" w:date="2020-08-25T20:48:00Z">
        <w:r w:rsidDel="00457739">
          <w:delText xml:space="preserve">Human Factor Engineering Study for Carbon Black Delayed Coker project, Takreer, UAE. </w:delText>
        </w:r>
      </w:del>
    </w:p>
    <w:p w14:paraId="6218B1C6" w14:textId="56F209AE" w:rsidR="00FA7991" w:rsidRPr="00875C0C" w:rsidDel="00457739" w:rsidRDefault="00FA7991" w:rsidP="00457739">
      <w:pPr>
        <w:pStyle w:val="Bullet1IRESC"/>
        <w:numPr>
          <w:ilvl w:val="0"/>
          <w:numId w:val="0"/>
        </w:numPr>
        <w:ind w:left="2610"/>
        <w:rPr>
          <w:del w:id="1822" w:author="Vincentius Mario PURNAMA" w:date="2020-08-25T20:48:00Z"/>
        </w:rPr>
      </w:pPr>
      <w:del w:id="1823" w:author="Vincentius Mario PURNAMA" w:date="2020-08-25T20:48:00Z">
        <w:r w:rsidDel="00457739">
          <w:delText>Grass root refinery commissioning of Bharat Oman Refineries Limited, India.</w:delText>
        </w:r>
      </w:del>
    </w:p>
    <w:p w14:paraId="6E2D5227" w14:textId="5EF2CB5F" w:rsidR="00786B61" w:rsidDel="0055537C" w:rsidRDefault="00786B61" w:rsidP="00457739">
      <w:pPr>
        <w:ind w:leftChars="0" w:left="0"/>
        <w:jc w:val="both"/>
        <w:rPr>
          <w:ins w:id="1824" w:author="Sneha Kulkarni" w:date="2018-05-18T18:17:00Z"/>
          <w:del w:id="1825" w:author="Anurag Mishra" w:date="2018-05-18T18:01:00Z"/>
          <w:b/>
          <w:u w:val="single"/>
          <w:lang w:val="en-US"/>
        </w:rPr>
      </w:pPr>
    </w:p>
    <w:p w14:paraId="2370D6DA" w14:textId="374A3B2C" w:rsidR="0055537C" w:rsidRDefault="0055537C" w:rsidP="00457739">
      <w:pPr>
        <w:pStyle w:val="Bullet1IRESC"/>
        <w:numPr>
          <w:ilvl w:val="0"/>
          <w:numId w:val="0"/>
        </w:numPr>
        <w:ind w:left="2610"/>
        <w:rPr>
          <w:ins w:id="1826" w:author="Anurag Mishra" w:date="2018-05-18T18:01:00Z"/>
          <w:lang w:val="en-US"/>
        </w:rPr>
      </w:pPr>
    </w:p>
    <w:p w14:paraId="3AEF2CC8" w14:textId="10F9D269" w:rsidR="0055537C" w:rsidDel="007078F1" w:rsidRDefault="0055537C" w:rsidP="00C3703A">
      <w:pPr>
        <w:ind w:left="708"/>
        <w:jc w:val="both"/>
        <w:rPr>
          <w:ins w:id="1827" w:author="Anurag Mishra" w:date="2018-05-18T18:01:00Z"/>
          <w:del w:id="1828" w:author="Sneha Kulkarni" w:date="2018-05-18T20:53:00Z"/>
          <w:b/>
          <w:u w:val="single"/>
          <w:lang w:val="en-US"/>
        </w:rPr>
      </w:pPr>
    </w:p>
    <w:p w14:paraId="62C52F00" w14:textId="203BDA09" w:rsidR="00C3703A" w:rsidDel="00BD1954" w:rsidRDefault="00C3703A" w:rsidP="00C3703A">
      <w:pPr>
        <w:ind w:left="708"/>
        <w:jc w:val="both"/>
        <w:rPr>
          <w:del w:id="1829" w:author="Sneha Kulkarni" w:date="2018-05-18T22:06:00Z"/>
          <w:moveTo w:id="1830" w:author="Sneha Kulkarni" w:date="2018-05-18T18:17:00Z"/>
          <w:b/>
          <w:highlight w:val="yellow"/>
          <w:u w:val="single"/>
          <w:lang w:val="en-US"/>
        </w:rPr>
      </w:pPr>
      <w:moveToRangeStart w:id="1831" w:author="Sneha Kulkarni" w:date="2018-05-18T18:17:00Z" w:name="move514430764"/>
      <w:moveTo w:id="1832" w:author="Sneha Kulkarni" w:date="2018-05-18T18:17:00Z">
        <w:del w:id="1833" w:author="Sneha Kulkarni" w:date="2018-05-18T22:06:00Z">
          <w:r w:rsidRPr="00735955" w:rsidDel="00BD1954">
            <w:rPr>
              <w:b/>
              <w:u w:val="single"/>
              <w:lang w:val="en-US"/>
            </w:rPr>
            <w:delText>Debabrata Panda</w:delText>
          </w:r>
        </w:del>
      </w:moveTo>
    </w:p>
    <w:p w14:paraId="41A90963" w14:textId="702F2C0C" w:rsidR="00C3703A" w:rsidDel="00BD1954" w:rsidRDefault="00C3703A" w:rsidP="00C3703A">
      <w:pPr>
        <w:ind w:left="708"/>
        <w:jc w:val="both"/>
        <w:rPr>
          <w:del w:id="1834" w:author="Sneha Kulkarni" w:date="2018-05-18T22:06:00Z"/>
          <w:moveTo w:id="1835" w:author="Sneha Kulkarni" w:date="2018-05-18T18:17:00Z"/>
          <w:lang w:val="en-US"/>
        </w:rPr>
      </w:pPr>
      <w:moveTo w:id="1836" w:author="Sneha Kulkarni" w:date="2018-05-18T18:17:00Z">
        <w:del w:id="1837" w:author="Sneha Kulkarni" w:date="2018-05-18T22:06:00Z">
          <w:r w:rsidRPr="00FD6A2C" w:rsidDel="00BD1954">
            <w:rPr>
              <w:lang w:val="en-US"/>
            </w:rPr>
            <w:delText>Mr. Debabrata Panda has 11</w:delText>
          </w:r>
          <w:r w:rsidDel="00BD1954">
            <w:rPr>
              <w:lang w:val="en-US"/>
            </w:rPr>
            <w:delText>+</w:delText>
          </w:r>
          <w:r w:rsidRPr="00FD6A2C" w:rsidDel="00BD1954">
            <w:rPr>
              <w:lang w:val="en-US"/>
            </w:rPr>
            <w:delText xml:space="preserve"> years of experience in </w:delText>
          </w:r>
          <w:r w:rsidRPr="00FD6A2C" w:rsidDel="00BD1954">
            <w:rPr>
              <w:rFonts w:hint="eastAsia"/>
              <w:lang w:val="en-US"/>
            </w:rPr>
            <w:delText xml:space="preserve">safety and risk analysis </w:delText>
          </w:r>
          <w:r w:rsidRPr="00FD6A2C" w:rsidDel="00BD1954">
            <w:rPr>
              <w:lang w:val="en-US"/>
            </w:rPr>
            <w:delText xml:space="preserve">studies such as </w:delText>
          </w:r>
          <w:r w:rsidRPr="00FD6A2C" w:rsidDel="00BD1954">
            <w:rPr>
              <w:rFonts w:hint="eastAsia"/>
              <w:lang w:val="en-US"/>
            </w:rPr>
            <w:delText xml:space="preserve">Hazard Identification (HAZID), </w:delText>
          </w:r>
          <w:r w:rsidRPr="00FD6A2C" w:rsidDel="00BD1954">
            <w:rPr>
              <w:lang w:val="en-US"/>
            </w:rPr>
            <w:delText xml:space="preserve">Simultaneous Operations (SIMOPS), Hazard and Operability (HAZOP) studies, Safety Integrity Level (SIL) </w:delText>
          </w:r>
          <w:r w:rsidRPr="00FD6A2C" w:rsidDel="00BD1954">
            <w:rPr>
              <w:rFonts w:hint="eastAsia"/>
              <w:lang w:val="en-US"/>
            </w:rPr>
            <w:delText>Classification</w:delText>
          </w:r>
          <w:r w:rsidRPr="00FD6A2C" w:rsidDel="00BD1954">
            <w:rPr>
              <w:lang w:val="en-US"/>
            </w:rPr>
            <w:delText xml:space="preserve"> </w:delText>
          </w:r>
          <w:r w:rsidRPr="00FD6A2C" w:rsidDel="00BD1954">
            <w:rPr>
              <w:rFonts w:hint="eastAsia"/>
              <w:lang w:val="en-US"/>
            </w:rPr>
            <w:delText xml:space="preserve"> </w:delText>
          </w:r>
          <w:r w:rsidRPr="00FD6A2C" w:rsidDel="00BD1954">
            <w:rPr>
              <w:lang w:val="en-US"/>
            </w:rPr>
            <w:delText>Studies</w:delText>
          </w:r>
          <w:r w:rsidRPr="00FD6A2C" w:rsidDel="00BD1954">
            <w:rPr>
              <w:rFonts w:hint="eastAsia"/>
              <w:lang w:val="en-US"/>
            </w:rPr>
            <w:delText>,</w:delText>
          </w:r>
          <w:r w:rsidRPr="00FD6A2C" w:rsidDel="00BD1954">
            <w:rPr>
              <w:lang w:val="en-US"/>
            </w:rPr>
            <w:delText xml:space="preserve"> </w:delText>
          </w:r>
          <w:r w:rsidRPr="00FD6A2C" w:rsidDel="00BD1954">
            <w:rPr>
              <w:rFonts w:hint="eastAsia"/>
              <w:lang w:val="en-US"/>
            </w:rPr>
            <w:delText xml:space="preserve">Alarm Management Studies (AMS), </w:delText>
          </w:r>
          <w:r w:rsidRPr="00FD6A2C" w:rsidDel="00BD1954">
            <w:rPr>
              <w:lang w:val="en-US"/>
            </w:rPr>
            <w:delText xml:space="preserve">Consequence Modelling, RAM, Safety Layout Reviews, plot plan reviews, and Quantitative Risk Assessment (QRA). </w:delText>
          </w:r>
        </w:del>
      </w:moveTo>
    </w:p>
    <w:p w14:paraId="0CD9F482" w14:textId="5CB9C530" w:rsidR="00C3703A" w:rsidRPr="00FD6A2C" w:rsidDel="00BD1954" w:rsidRDefault="00C3703A" w:rsidP="00C3703A">
      <w:pPr>
        <w:ind w:left="708"/>
        <w:jc w:val="both"/>
        <w:rPr>
          <w:del w:id="1838" w:author="Sneha Kulkarni" w:date="2018-05-18T22:06:00Z"/>
          <w:moveTo w:id="1839" w:author="Sneha Kulkarni" w:date="2018-05-18T18:17:00Z"/>
          <w:lang w:val="en-US"/>
        </w:rPr>
      </w:pPr>
    </w:p>
    <w:p w14:paraId="2085D507" w14:textId="21516112" w:rsidR="00C3703A" w:rsidDel="00BD1954" w:rsidRDefault="00C3703A" w:rsidP="00C3703A">
      <w:pPr>
        <w:ind w:left="708"/>
        <w:jc w:val="both"/>
        <w:rPr>
          <w:del w:id="1840" w:author="Sneha Kulkarni" w:date="2018-05-18T22:06:00Z"/>
          <w:moveTo w:id="1841" w:author="Sneha Kulkarni" w:date="2018-05-18T18:17:00Z"/>
          <w:lang w:val="en-US"/>
        </w:rPr>
      </w:pPr>
      <w:moveTo w:id="1842" w:author="Sneha Kulkarni" w:date="2018-05-18T18:17:00Z">
        <w:del w:id="1843" w:author="Sneha Kulkarni" w:date="2018-05-18T22:06:00Z">
          <w:r w:rsidRPr="00FD6A2C" w:rsidDel="00BD1954">
            <w:rPr>
              <w:lang w:val="en-US"/>
            </w:rPr>
            <w:delText>In addition to process safety studies, he was involved in process design activities for offsite storage and transfer facilities for Refinery, Petrochemical Complex and LNG Re-gas Terminal. Further, he has been associated in commissioning/start-up for various oil and gas installations.</w:delText>
          </w:r>
        </w:del>
      </w:moveTo>
    </w:p>
    <w:p w14:paraId="494A310E" w14:textId="4A05C110" w:rsidR="00C3703A" w:rsidRPr="00FD6A2C" w:rsidDel="00BD1954" w:rsidRDefault="00C3703A" w:rsidP="00C3703A">
      <w:pPr>
        <w:ind w:left="708"/>
        <w:jc w:val="both"/>
        <w:rPr>
          <w:del w:id="1844" w:author="Sneha Kulkarni" w:date="2018-05-18T22:06:00Z"/>
          <w:moveTo w:id="1845" w:author="Sneha Kulkarni" w:date="2018-05-18T18:17:00Z"/>
          <w:lang w:val="en-US"/>
        </w:rPr>
      </w:pPr>
      <w:moveTo w:id="1846" w:author="Sneha Kulkarni" w:date="2018-05-18T18:17:00Z">
        <w:del w:id="1847" w:author="Sneha Kulkarni" w:date="2018-05-18T22:06:00Z">
          <w:r w:rsidRPr="00FD6A2C" w:rsidDel="00BD1954">
            <w:rPr>
              <w:lang w:val="en-US"/>
            </w:rPr>
            <w:delText xml:space="preserve"> </w:delText>
          </w:r>
        </w:del>
      </w:moveTo>
    </w:p>
    <w:p w14:paraId="3E48B2D0" w14:textId="0DE35D2C" w:rsidR="00C3703A" w:rsidRPr="00FD6A2C" w:rsidDel="00BD1954" w:rsidRDefault="00C3703A" w:rsidP="00C3703A">
      <w:pPr>
        <w:ind w:left="708"/>
        <w:jc w:val="both"/>
        <w:rPr>
          <w:del w:id="1848" w:author="Sneha Kulkarni" w:date="2018-05-18T22:06:00Z"/>
          <w:moveTo w:id="1849" w:author="Sneha Kulkarni" w:date="2018-05-18T18:17:00Z"/>
          <w:lang w:val="en-US"/>
        </w:rPr>
      </w:pPr>
      <w:moveTo w:id="1850" w:author="Sneha Kulkarni" w:date="2018-05-18T18:17:00Z">
        <w:del w:id="1851" w:author="Sneha Kulkarni" w:date="2018-05-18T22:06:00Z">
          <w:r w:rsidRPr="00FD6A2C" w:rsidDel="00BD1954">
            <w:rPr>
              <w:lang w:val="en-US"/>
            </w:rPr>
            <w:delText>He is a Certified Functional Safety Expert (CFSE) from CFSE Governance board in 2017.</w:delText>
          </w:r>
        </w:del>
      </w:moveTo>
    </w:p>
    <w:p w14:paraId="0600AF68" w14:textId="667A2BFC" w:rsidR="00C3703A" w:rsidRPr="00FD6A2C" w:rsidDel="00BD1954" w:rsidRDefault="00C3703A" w:rsidP="00C3703A">
      <w:pPr>
        <w:ind w:left="708"/>
        <w:jc w:val="both"/>
        <w:rPr>
          <w:del w:id="1852" w:author="Sneha Kulkarni" w:date="2018-05-18T22:06:00Z"/>
          <w:moveTo w:id="1853" w:author="Sneha Kulkarni" w:date="2018-05-18T18:17:00Z"/>
          <w:lang w:val="en-US"/>
        </w:rPr>
      </w:pPr>
    </w:p>
    <w:p w14:paraId="6355D417" w14:textId="77F65BED" w:rsidR="00C3703A" w:rsidRPr="00FD6A2C" w:rsidDel="00BD1954" w:rsidRDefault="00C3703A" w:rsidP="00C3703A">
      <w:pPr>
        <w:ind w:left="708"/>
        <w:jc w:val="both"/>
        <w:rPr>
          <w:del w:id="1854" w:author="Sneha Kulkarni" w:date="2018-05-18T22:06:00Z"/>
          <w:moveTo w:id="1855" w:author="Sneha Kulkarni" w:date="2018-05-18T18:17:00Z"/>
          <w:lang w:val="en-US"/>
        </w:rPr>
      </w:pPr>
      <w:moveTo w:id="1856" w:author="Sneha Kulkarni" w:date="2018-05-18T18:17:00Z">
        <w:del w:id="1857" w:author="Sneha Kulkarni" w:date="2018-05-18T22:06:00Z">
          <w:r w:rsidRPr="00FD6A2C" w:rsidDel="00BD1954">
            <w:rPr>
              <w:lang w:val="en-US"/>
            </w:rPr>
            <w:delText xml:space="preserve">Some of the key projects include: </w:delText>
          </w:r>
        </w:del>
      </w:moveTo>
    </w:p>
    <w:p w14:paraId="6EB64FBE" w14:textId="41319D31" w:rsidR="00C3703A" w:rsidDel="00BD1954" w:rsidRDefault="00C3703A" w:rsidP="00C3703A">
      <w:pPr>
        <w:pStyle w:val="Bullet1IRESC"/>
        <w:ind w:left="1134"/>
        <w:rPr>
          <w:del w:id="1858" w:author="Sneha Kulkarni" w:date="2018-05-18T22:06:00Z"/>
          <w:moveTo w:id="1859" w:author="Sneha Kulkarni" w:date="2018-05-18T18:17:00Z"/>
        </w:rPr>
      </w:pPr>
      <w:moveTo w:id="1860" w:author="Sneha Kulkarni" w:date="2018-05-18T18:17:00Z">
        <w:del w:id="1861" w:author="Sneha Kulkarni" w:date="2018-05-18T22:06:00Z">
          <w:r w:rsidDel="00BD1954">
            <w:delText>HAZOP study for Naphtha Cracker Unit (Olefin Reconfiguration Project) for PTTGC, Thailand, 2018;</w:delText>
          </w:r>
        </w:del>
      </w:moveTo>
    </w:p>
    <w:p w14:paraId="631E209C" w14:textId="634586C4" w:rsidR="00C3703A" w:rsidDel="00BD1954" w:rsidRDefault="00C3703A" w:rsidP="00C3703A">
      <w:pPr>
        <w:pStyle w:val="Bullet1IRESC"/>
        <w:ind w:left="1134"/>
        <w:rPr>
          <w:del w:id="1862" w:author="Sneha Kulkarni" w:date="2018-05-18T22:06:00Z"/>
          <w:moveTo w:id="1863" w:author="Sneha Kulkarni" w:date="2018-05-18T18:17:00Z"/>
        </w:rPr>
      </w:pPr>
      <w:moveTo w:id="1864" w:author="Sneha Kulkarni" w:date="2018-05-18T18:17:00Z">
        <w:del w:id="1865" w:author="Sneha Kulkarni" w:date="2018-05-18T22:06:00Z">
          <w:r w:rsidDel="00BD1954">
            <w:delText>Revalidation HAZOP study for High Olefin Fluid Catalytic Cracking Unit (HOFCC) for Petro Rabigh, KSA, 2018;</w:delText>
          </w:r>
        </w:del>
      </w:moveTo>
    </w:p>
    <w:p w14:paraId="15D5F2CA" w14:textId="7D5008C2" w:rsidR="00C3703A" w:rsidDel="00BD1954" w:rsidRDefault="00C3703A" w:rsidP="00C3703A">
      <w:pPr>
        <w:pStyle w:val="Bullet1IRESC"/>
        <w:ind w:left="1134"/>
        <w:rPr>
          <w:del w:id="1866" w:author="Sneha Kulkarni" w:date="2018-05-18T22:06:00Z"/>
          <w:moveTo w:id="1867" w:author="Sneha Kulkarni" w:date="2018-05-18T18:17:00Z"/>
        </w:rPr>
      </w:pPr>
      <w:moveTo w:id="1868" w:author="Sneha Kulkarni" w:date="2018-05-18T18:17:00Z">
        <w:del w:id="1869" w:author="Sneha Kulkarni" w:date="2018-05-18T22:06:00Z">
          <w:r w:rsidDel="00BD1954">
            <w:delText>HAZID study for Jangkrik FPU Debottlenecking Study for ENI Muara Bakau B.V, Indonesia, 2018;</w:delText>
          </w:r>
        </w:del>
      </w:moveTo>
    </w:p>
    <w:p w14:paraId="4BCFFB5C" w14:textId="271F3650" w:rsidR="00C3703A" w:rsidDel="00BD1954" w:rsidRDefault="00C3703A" w:rsidP="00C3703A">
      <w:pPr>
        <w:pStyle w:val="Bullet1IRESC"/>
        <w:ind w:left="1134"/>
        <w:rPr>
          <w:del w:id="1870" w:author="Sneha Kulkarni" w:date="2018-05-18T22:06:00Z"/>
          <w:moveTo w:id="1871" w:author="Sneha Kulkarni" w:date="2018-05-18T18:17:00Z"/>
        </w:rPr>
      </w:pPr>
      <w:moveTo w:id="1872" w:author="Sneha Kulkarni" w:date="2018-05-18T18:17:00Z">
        <w:del w:id="1873" w:author="Sneha Kulkarni" w:date="2018-05-18T22:06:00Z">
          <w:r w:rsidDel="00BD1954">
            <w:delText>HAZOP study for offsite facilities (Vendor Packages) for JG Summit Phase 1 Expansion Project, 2017;</w:delText>
          </w:r>
        </w:del>
      </w:moveTo>
    </w:p>
    <w:p w14:paraId="04EAD94F" w14:textId="7373520F" w:rsidR="00C3703A" w:rsidDel="00BD1954" w:rsidRDefault="00C3703A" w:rsidP="00C3703A">
      <w:pPr>
        <w:pStyle w:val="Bullet1IRESC"/>
        <w:ind w:left="1134"/>
        <w:rPr>
          <w:del w:id="1874" w:author="Sneha Kulkarni" w:date="2018-05-18T22:06:00Z"/>
          <w:moveTo w:id="1875" w:author="Sneha Kulkarni" w:date="2018-05-18T18:17:00Z"/>
        </w:rPr>
      </w:pPr>
      <w:moveTo w:id="1876" w:author="Sneha Kulkarni" w:date="2018-05-18T18:17:00Z">
        <w:del w:id="1877" w:author="Sneha Kulkarni" w:date="2018-05-18T22:06:00Z">
          <w:r w:rsidDel="00BD1954">
            <w:delText>SIL Classification Study (LOPA) for various process units (RFCC, Hydrocracker, MS Block, HGU) and offsite storage and utility facilities for Dangote Oil Refining Company, 2017;</w:delText>
          </w:r>
        </w:del>
      </w:moveTo>
    </w:p>
    <w:p w14:paraId="409F59DB" w14:textId="29AF0263" w:rsidR="00C3703A" w:rsidRPr="00D5186E" w:rsidDel="00BD1954" w:rsidRDefault="00C3703A" w:rsidP="00C3703A">
      <w:pPr>
        <w:pStyle w:val="Bullet1IRESC"/>
        <w:ind w:left="1134"/>
        <w:rPr>
          <w:del w:id="1878" w:author="Sneha Kulkarni" w:date="2018-05-18T22:06:00Z"/>
          <w:moveTo w:id="1879" w:author="Sneha Kulkarni" w:date="2018-05-18T18:17:00Z"/>
        </w:rPr>
      </w:pPr>
      <w:moveTo w:id="1880" w:author="Sneha Kulkarni" w:date="2018-05-18T18:17:00Z">
        <w:del w:id="1881" w:author="Sneha Kulkarni" w:date="2018-05-18T22:06:00Z">
          <w:r w:rsidRPr="00D5186E" w:rsidDel="00BD1954">
            <w:delText>HAZOP Study of Offsite Facilities for BCPL Petrochemical Complex, India, 2013;</w:delText>
          </w:r>
        </w:del>
      </w:moveTo>
    </w:p>
    <w:p w14:paraId="3C46FC34" w14:textId="39FB4A42" w:rsidR="00C3703A" w:rsidDel="00BD1954" w:rsidRDefault="00C3703A" w:rsidP="00C3703A">
      <w:pPr>
        <w:pStyle w:val="Bullet1IRESC"/>
        <w:ind w:left="1134"/>
        <w:rPr>
          <w:del w:id="1882" w:author="Sneha Kulkarni" w:date="2018-05-18T22:06:00Z"/>
          <w:moveTo w:id="1883" w:author="Sneha Kulkarni" w:date="2018-05-18T18:17:00Z"/>
        </w:rPr>
      </w:pPr>
      <w:moveTo w:id="1884" w:author="Sneha Kulkarni" w:date="2018-05-18T18:17:00Z">
        <w:del w:id="1885" w:author="Sneha Kulkarni" w:date="2018-05-18T22:06:00Z">
          <w:r w:rsidDel="00BD1954">
            <w:delText>HAZID, HAZOP, SIL Classification using Risk Graph and LOPA techniques for Onshore 2nd Tie-in of Jangkrik Complex Project, ENI Muara Bakau B.V, Indonesia, 2015;</w:delText>
          </w:r>
        </w:del>
      </w:moveTo>
    </w:p>
    <w:p w14:paraId="0A4621F9" w14:textId="163D91A6" w:rsidR="00C3703A" w:rsidDel="00BD1954" w:rsidRDefault="00C3703A" w:rsidP="00C3703A">
      <w:pPr>
        <w:pStyle w:val="Bullet1IRESC"/>
        <w:ind w:left="1134"/>
        <w:rPr>
          <w:del w:id="1886" w:author="Sneha Kulkarni" w:date="2018-05-18T22:06:00Z"/>
          <w:moveTo w:id="1887" w:author="Sneha Kulkarni" w:date="2018-05-18T18:17:00Z"/>
        </w:rPr>
      </w:pPr>
      <w:moveTo w:id="1888" w:author="Sneha Kulkarni" w:date="2018-05-18T18:17:00Z">
        <w:del w:id="1889" w:author="Sneha Kulkarni" w:date="2018-05-18T22:06:00Z">
          <w:r w:rsidDel="00BD1954">
            <w:delText>SIL Classification Study (LOPA) Angola Block 15/06 East Hub Development Project (FPSO), Eni Angola S.p.A., 2015;</w:delText>
          </w:r>
        </w:del>
      </w:moveTo>
    </w:p>
    <w:p w14:paraId="3F920115" w14:textId="53095742" w:rsidR="00C3703A" w:rsidDel="00BD1954" w:rsidRDefault="00C3703A" w:rsidP="00C3703A">
      <w:pPr>
        <w:pStyle w:val="Bullet1IRESC"/>
        <w:ind w:left="1134"/>
        <w:rPr>
          <w:del w:id="1890" w:author="Sneha Kulkarni" w:date="2018-05-18T22:06:00Z"/>
          <w:moveTo w:id="1891" w:author="Sneha Kulkarni" w:date="2018-05-18T18:17:00Z"/>
        </w:rPr>
      </w:pPr>
      <w:moveTo w:id="1892" w:author="Sneha Kulkarni" w:date="2018-05-18T18:17:00Z">
        <w:del w:id="1893" w:author="Sneha Kulkarni" w:date="2018-05-18T22:06:00Z">
          <w:r w:rsidDel="00BD1954">
            <w:delText>HAZID and HAZOP Study for Bir Seba Project Gas Tie-in Project, GBRS, JGC Algeria, 2016, Owner: SOANTRACH Algeria;</w:delText>
          </w:r>
        </w:del>
      </w:moveTo>
    </w:p>
    <w:p w14:paraId="5F40623C" w14:textId="28656388" w:rsidR="00C3703A" w:rsidDel="00BD1954" w:rsidRDefault="00C3703A" w:rsidP="00C3703A">
      <w:pPr>
        <w:pStyle w:val="Bullet1IRESC"/>
        <w:ind w:left="1134"/>
        <w:rPr>
          <w:del w:id="1894" w:author="Sneha Kulkarni" w:date="2018-05-18T22:06:00Z"/>
          <w:moveTo w:id="1895" w:author="Sneha Kulkarni" w:date="2018-05-18T18:17:00Z"/>
        </w:rPr>
      </w:pPr>
      <w:moveTo w:id="1896" w:author="Sneha Kulkarni" w:date="2018-05-18T18:17:00Z">
        <w:del w:id="1897" w:author="Sneha Kulkarni" w:date="2018-05-18T22:06:00Z">
          <w:r w:rsidDel="00BD1954">
            <w:delText>SIL Classification Study for Sulphur Block, IOCL Haldia, 2016;</w:delText>
          </w:r>
        </w:del>
      </w:moveTo>
    </w:p>
    <w:p w14:paraId="44058F4F" w14:textId="523DBC56" w:rsidR="00C3703A" w:rsidDel="00BD1954" w:rsidRDefault="00C3703A" w:rsidP="00C3703A">
      <w:pPr>
        <w:pStyle w:val="Bullet1IRESC"/>
        <w:ind w:left="1134"/>
        <w:rPr>
          <w:del w:id="1898" w:author="Sneha Kulkarni" w:date="2018-05-18T22:06:00Z"/>
          <w:moveTo w:id="1899" w:author="Sneha Kulkarni" w:date="2018-05-18T18:17:00Z"/>
        </w:rPr>
      </w:pPr>
      <w:moveTo w:id="1900" w:author="Sneha Kulkarni" w:date="2018-05-18T18:17:00Z">
        <w:del w:id="1901" w:author="Sneha Kulkarni" w:date="2018-05-18T22:06:00Z">
          <w:r w:rsidDel="00BD1954">
            <w:delText>HAZOP Study for New Power Plant, Asahimas Chemical Company (ASC), 2017;</w:delText>
          </w:r>
        </w:del>
      </w:moveTo>
    </w:p>
    <w:p w14:paraId="245798AD" w14:textId="256F0CAE" w:rsidR="00C3703A" w:rsidDel="00BD1954" w:rsidRDefault="00C3703A" w:rsidP="00C3703A">
      <w:pPr>
        <w:pStyle w:val="Bullet1IRESC"/>
        <w:ind w:left="1134"/>
        <w:rPr>
          <w:del w:id="1902" w:author="Sneha Kulkarni" w:date="2018-05-18T22:06:00Z"/>
          <w:moveTo w:id="1903" w:author="Sneha Kulkarni" w:date="2018-05-18T18:17:00Z"/>
        </w:rPr>
      </w:pPr>
      <w:moveTo w:id="1904" w:author="Sneha Kulkarni" w:date="2018-05-18T18:17:00Z">
        <w:del w:id="1905" w:author="Sneha Kulkarni" w:date="2018-05-18T22:06:00Z">
          <w:r w:rsidDel="00BD1954">
            <w:delText xml:space="preserve">HAZID, SIMOPS, HAZOP &amp; SIL Classification study for Dahej Phase-IIIB1 expansion project of PLL LNG Re-gasification Terminal, Dahej 2016-2017; </w:delText>
          </w:r>
        </w:del>
      </w:moveTo>
    </w:p>
    <w:p w14:paraId="4F88E98E" w14:textId="10960A1E" w:rsidR="00C3703A" w:rsidDel="00BD1954" w:rsidRDefault="00C3703A" w:rsidP="00C3703A">
      <w:pPr>
        <w:pStyle w:val="Bullet1IRESC"/>
        <w:ind w:left="1134"/>
        <w:rPr>
          <w:del w:id="1906" w:author="Sneha Kulkarni" w:date="2018-05-18T22:06:00Z"/>
          <w:moveTo w:id="1907" w:author="Sneha Kulkarni" w:date="2018-05-18T18:17:00Z"/>
        </w:rPr>
      </w:pPr>
      <w:moveTo w:id="1908" w:author="Sneha Kulkarni" w:date="2018-05-18T18:17:00Z">
        <w:del w:id="1909" w:author="Sneha Kulkarni" w:date="2018-05-18T22:06:00Z">
          <w:r w:rsidDel="00BD1954">
            <w:delText>HAZOP Study for Phosphoric Acid Plant and Di-ammonium Phosphate Plant, Ma’aden Phosphate Company (MPC), KSA, 2015;</w:delText>
          </w:r>
        </w:del>
      </w:moveTo>
    </w:p>
    <w:p w14:paraId="5274DC14" w14:textId="670EDABE" w:rsidR="00C3703A" w:rsidDel="00BD1954" w:rsidRDefault="00C3703A" w:rsidP="00C3703A">
      <w:pPr>
        <w:pStyle w:val="Bullet1IRESC"/>
        <w:ind w:left="1134"/>
        <w:rPr>
          <w:del w:id="1910" w:author="Sneha Kulkarni" w:date="2018-05-18T22:06:00Z"/>
          <w:moveTo w:id="1911" w:author="Sneha Kulkarni" w:date="2018-05-18T18:17:00Z"/>
        </w:rPr>
      </w:pPr>
      <w:moveTo w:id="1912" w:author="Sneha Kulkarni" w:date="2018-05-18T18:17:00Z">
        <w:del w:id="1913" w:author="Sneha Kulkarni" w:date="2018-05-18T22:06:00Z">
          <w:r w:rsidDel="00BD1954">
            <w:delText>HAZOP Study of Reactor-Regenerator Section, CO Boiler &amp; Flue Gas Desulphurization (FGD) of FCC Unit, HPCL-Vizag, India, 2014.</w:delText>
          </w:r>
        </w:del>
      </w:moveTo>
    </w:p>
    <w:moveToRangeEnd w:id="1831"/>
    <w:p w14:paraId="3D4D96B7" w14:textId="5B09CE99" w:rsidR="00D32707" w:rsidDel="007078F1" w:rsidRDefault="00D32707" w:rsidP="00FA7991">
      <w:pPr>
        <w:ind w:left="708"/>
        <w:jc w:val="both"/>
        <w:rPr>
          <w:ins w:id="1914" w:author="Anurag Mishra" w:date="2018-05-18T18:02:00Z"/>
          <w:del w:id="1915" w:author="Sneha Kulkarni" w:date="2018-05-18T20:53:00Z"/>
          <w:b/>
          <w:u w:val="single"/>
        </w:rPr>
      </w:pPr>
    </w:p>
    <w:p w14:paraId="649BD1E1" w14:textId="2247B639" w:rsidR="00D32707" w:rsidDel="007078F1" w:rsidRDefault="00D32707" w:rsidP="00FA7991">
      <w:pPr>
        <w:ind w:left="708"/>
        <w:jc w:val="both"/>
        <w:rPr>
          <w:ins w:id="1916" w:author="Anurag Mishra" w:date="2018-05-18T18:02:00Z"/>
          <w:del w:id="1917" w:author="Sneha Kulkarni" w:date="2018-05-18T20:53:00Z"/>
          <w:b/>
          <w:u w:val="single"/>
        </w:rPr>
      </w:pPr>
    </w:p>
    <w:p w14:paraId="48CF980D" w14:textId="34267F1A" w:rsidR="00D32707" w:rsidDel="007078F1" w:rsidRDefault="00D32707" w:rsidP="00FA7991">
      <w:pPr>
        <w:ind w:left="708"/>
        <w:jc w:val="both"/>
        <w:rPr>
          <w:ins w:id="1918" w:author="Anurag Mishra" w:date="2018-05-18T18:02:00Z"/>
          <w:del w:id="1919" w:author="Sneha Kulkarni" w:date="2018-05-18T20:53:00Z"/>
          <w:b/>
          <w:u w:val="single"/>
        </w:rPr>
      </w:pPr>
    </w:p>
    <w:p w14:paraId="5F091977" w14:textId="12D902B7" w:rsidR="00D32707" w:rsidDel="00BD1954" w:rsidRDefault="00D32707" w:rsidP="00FA7991">
      <w:pPr>
        <w:ind w:left="708"/>
        <w:jc w:val="both"/>
        <w:rPr>
          <w:ins w:id="1920" w:author="Anurag Mishra" w:date="2018-05-18T18:02:00Z"/>
          <w:del w:id="1921" w:author="Sneha Kulkarni" w:date="2018-05-18T22:06:00Z"/>
          <w:b/>
          <w:u w:val="single"/>
        </w:rPr>
      </w:pPr>
    </w:p>
    <w:p w14:paraId="73D35BDB" w14:textId="0E77CE55" w:rsidR="00C3703A" w:rsidRPr="00C3703A" w:rsidDel="00C3703A" w:rsidRDefault="00C3703A" w:rsidP="00FA7991">
      <w:pPr>
        <w:ind w:left="708"/>
        <w:jc w:val="both"/>
        <w:rPr>
          <w:del w:id="1922" w:author="Sneha Kulkarni" w:date="2018-05-18T18:17:00Z"/>
          <w:b/>
          <w:u w:val="single"/>
        </w:rPr>
      </w:pPr>
    </w:p>
    <w:p w14:paraId="5BB5A212" w14:textId="4A04EECE" w:rsidR="00786B61" w:rsidDel="00C3703A" w:rsidRDefault="00786B61" w:rsidP="00FA7991">
      <w:pPr>
        <w:ind w:left="708"/>
        <w:jc w:val="both"/>
        <w:rPr>
          <w:del w:id="1923" w:author="Sneha Kulkarni" w:date="2018-05-18T18:17:00Z"/>
          <w:b/>
          <w:u w:val="single"/>
          <w:lang w:val="en-US"/>
        </w:rPr>
      </w:pPr>
    </w:p>
    <w:p w14:paraId="621768C6" w14:textId="3A4A1FD7" w:rsidR="00786B61" w:rsidDel="00C3703A" w:rsidRDefault="00786B61" w:rsidP="00FA7991">
      <w:pPr>
        <w:ind w:left="708"/>
        <w:jc w:val="both"/>
        <w:rPr>
          <w:del w:id="1924" w:author="Sneha Kulkarni" w:date="2018-05-18T18:17:00Z"/>
          <w:b/>
          <w:u w:val="single"/>
          <w:lang w:val="en-US"/>
        </w:rPr>
      </w:pPr>
    </w:p>
    <w:p w14:paraId="371B64C6" w14:textId="48B44E20" w:rsidR="00786B61" w:rsidDel="00C3703A" w:rsidRDefault="00786B61" w:rsidP="00FA7991">
      <w:pPr>
        <w:ind w:left="708"/>
        <w:jc w:val="both"/>
        <w:rPr>
          <w:del w:id="1925" w:author="Sneha Kulkarni" w:date="2018-05-18T18:17:00Z"/>
          <w:b/>
          <w:u w:val="single"/>
          <w:lang w:val="en-US"/>
        </w:rPr>
      </w:pPr>
    </w:p>
    <w:p w14:paraId="30F5C889" w14:textId="4826055B" w:rsidR="00786B61" w:rsidDel="00C3703A" w:rsidRDefault="00786B61" w:rsidP="00FA7991">
      <w:pPr>
        <w:ind w:left="708"/>
        <w:jc w:val="both"/>
        <w:rPr>
          <w:del w:id="1926" w:author="Sneha Kulkarni" w:date="2018-05-18T18:17:00Z"/>
          <w:b/>
          <w:u w:val="single"/>
          <w:lang w:val="en-US"/>
        </w:rPr>
      </w:pPr>
    </w:p>
    <w:p w14:paraId="601B09FB" w14:textId="75A844D4" w:rsidR="00786B61" w:rsidDel="00C3703A" w:rsidRDefault="00786B61" w:rsidP="00FA7991">
      <w:pPr>
        <w:ind w:left="708"/>
        <w:jc w:val="both"/>
        <w:rPr>
          <w:del w:id="1927" w:author="Sneha Kulkarni" w:date="2018-05-18T18:17:00Z"/>
          <w:b/>
          <w:u w:val="single"/>
          <w:lang w:val="en-US"/>
        </w:rPr>
      </w:pPr>
    </w:p>
    <w:p w14:paraId="6868D4CA" w14:textId="2A49D370" w:rsidR="00FA7991" w:rsidRPr="00FA7991" w:rsidDel="00BD1954" w:rsidRDefault="00FA7991" w:rsidP="00FA7991">
      <w:pPr>
        <w:ind w:left="708"/>
        <w:jc w:val="both"/>
        <w:rPr>
          <w:del w:id="1928" w:author="Sneha Kulkarni" w:date="2018-05-18T22:06:00Z"/>
          <w:b/>
          <w:u w:val="single"/>
          <w:lang w:val="en-US"/>
        </w:rPr>
      </w:pPr>
      <w:del w:id="1929" w:author="Sneha Kulkarni" w:date="2018-05-18T22:06:00Z">
        <w:r w:rsidRPr="00FA7991" w:rsidDel="00BD1954">
          <w:rPr>
            <w:b/>
            <w:u w:val="single"/>
            <w:lang w:val="en-US"/>
          </w:rPr>
          <w:delText>Anand Pednekar</w:delText>
        </w:r>
      </w:del>
    </w:p>
    <w:p w14:paraId="700954F1" w14:textId="4DCD616E" w:rsidR="00FA7991" w:rsidDel="00BD1954" w:rsidRDefault="00FA7991" w:rsidP="00FA7991">
      <w:pPr>
        <w:ind w:left="708"/>
        <w:jc w:val="both"/>
        <w:rPr>
          <w:del w:id="1930" w:author="Sneha Kulkarni" w:date="2018-05-18T22:06:00Z"/>
          <w:lang w:val="en-US"/>
        </w:rPr>
      </w:pPr>
      <w:del w:id="1931" w:author="Sneha Kulkarni" w:date="2018-05-18T22:06:00Z">
        <w:r w:rsidRPr="00FA7991" w:rsidDel="00BD1954">
          <w:rPr>
            <w:lang w:val="en-US"/>
          </w:rPr>
          <w:delText xml:space="preserve">Mr. Anand Pednekar has worked as a Process Engineer in the Petrochemical and Refinery Industrial Sectors for Pre-engineering, Process &amp; Detailed engineering including Estimation Projects. He has also taken active role in Field Design, Operation Troubleshooting and PMC in his previous stints. He has expertise in Process Safety, particularly experienced in Hazard &amp; Operability (HAZOP), SIL Classification, LOPA, Alarm Management and Reliability, Availability &amp; Maintainability (RAM) studies. </w:delText>
        </w:r>
      </w:del>
    </w:p>
    <w:p w14:paraId="47DDB1F4" w14:textId="5B1F9F9D" w:rsidR="00FA7991" w:rsidRPr="00FA7991" w:rsidDel="00BD1954" w:rsidRDefault="00FA7991" w:rsidP="00FA7991">
      <w:pPr>
        <w:ind w:left="708"/>
        <w:jc w:val="both"/>
        <w:rPr>
          <w:del w:id="1932" w:author="Sneha Kulkarni" w:date="2018-05-18T22:06:00Z"/>
          <w:lang w:val="en-US"/>
        </w:rPr>
      </w:pPr>
    </w:p>
    <w:p w14:paraId="61666BAE" w14:textId="1A0A19CB" w:rsidR="004F0F4B" w:rsidDel="00BD1954" w:rsidRDefault="00FA7991" w:rsidP="00FA7991">
      <w:pPr>
        <w:ind w:left="708"/>
        <w:jc w:val="both"/>
        <w:rPr>
          <w:del w:id="1933" w:author="Sneha Kulkarni" w:date="2018-05-18T22:06:00Z"/>
          <w:lang w:val="en-US"/>
        </w:rPr>
      </w:pPr>
      <w:del w:id="1934" w:author="Sneha Kulkarni" w:date="2018-05-18T22:06:00Z">
        <w:r w:rsidRPr="00FA7991" w:rsidDel="00BD1954">
          <w:rPr>
            <w:lang w:val="en-US"/>
          </w:rPr>
          <w:delText xml:space="preserve">He has a wide range of experience in facilitating related workshops apart from executing various HSE &amp; engineering studies for major Refineries, Petrochemical Complexes, LNG, Oil &amp; Gas facilities and Offshore Platform; including Power Plants and Cross Country / Marine Pipelines. These studies were performed either directly on behalf of the Owner or in support of the FEED or Detail Engineering Contractor. He has also conducted MOC, DBN &amp; Revalidation HAZOP for operating facilities, Site HAZOP &amp; PSSR during Construction / Pre-Commissioning stage; including awareness &amp; training workshops for personnel stationed at production facility. He also gained proficiency in Refinery Change Orders, Process Design &amp; Detail Engineering prior to him acquiring expertise in Process Safety. </w:delText>
        </w:r>
      </w:del>
    </w:p>
    <w:p w14:paraId="2DFD1B8A" w14:textId="108C48AE" w:rsidR="004F0F4B" w:rsidDel="00BD1954" w:rsidRDefault="004F0F4B" w:rsidP="00FA7991">
      <w:pPr>
        <w:ind w:left="708"/>
        <w:jc w:val="both"/>
        <w:rPr>
          <w:del w:id="1935" w:author="Sneha Kulkarni" w:date="2018-05-18T22:06:00Z"/>
          <w:lang w:val="en-US"/>
        </w:rPr>
      </w:pPr>
    </w:p>
    <w:p w14:paraId="7430057D" w14:textId="2EDA6E18" w:rsidR="004F0F4B" w:rsidDel="00BD1954" w:rsidRDefault="00FA7991" w:rsidP="00FA7991">
      <w:pPr>
        <w:ind w:left="708"/>
        <w:jc w:val="both"/>
        <w:rPr>
          <w:del w:id="1936" w:author="Sneha Kulkarni" w:date="2018-05-18T22:06:00Z"/>
          <w:lang w:val="en-US"/>
        </w:rPr>
      </w:pPr>
      <w:del w:id="1937" w:author="Sneha Kulkarni" w:date="2018-05-18T22:06:00Z">
        <w:r w:rsidRPr="00FA7991" w:rsidDel="00BD1954">
          <w:rPr>
            <w:lang w:val="en-US"/>
          </w:rPr>
          <w:delText>List of few key facilities where he was actively involved in delivering HSE workshops/ studies are listed below for quick reference, followed by detailed synopsis</w:delText>
        </w:r>
        <w:r w:rsidR="004F0F4B" w:rsidDel="00BD1954">
          <w:rPr>
            <w:lang w:val="en-US"/>
          </w:rPr>
          <w:delText xml:space="preserve"> in Annexure B</w:delText>
        </w:r>
        <w:r w:rsidRPr="00FA7991" w:rsidDel="00BD1954">
          <w:rPr>
            <w:lang w:val="en-US"/>
          </w:rPr>
          <w:delText>.</w:delText>
        </w:r>
      </w:del>
    </w:p>
    <w:p w14:paraId="113D1288" w14:textId="0CBE548E" w:rsidR="004F0F4B" w:rsidRPr="004F0F4B" w:rsidDel="00BD1954" w:rsidRDefault="004F0F4B" w:rsidP="004F0F4B">
      <w:pPr>
        <w:pStyle w:val="Bullet1IRESC"/>
        <w:ind w:left="1134" w:hanging="425"/>
        <w:rPr>
          <w:del w:id="1938" w:author="Sneha Kulkarni" w:date="2018-05-18T22:06:00Z"/>
        </w:rPr>
      </w:pPr>
      <w:del w:id="1939" w:author="Sneha Kulkarni" w:date="2018-05-18T22:06:00Z">
        <w:r w:rsidRPr="004F0F4B" w:rsidDel="00BD1954">
          <w:delText>HAZOP/LOPA Study for Amine Regeneration Unit (ARU) of Nghi Son Refinery and Petrochemical Project (NSRP), Vietnam</w:delText>
        </w:r>
      </w:del>
    </w:p>
    <w:p w14:paraId="6EFC9A3C" w14:textId="34C6C758" w:rsidR="004F0F4B" w:rsidRPr="004F0F4B" w:rsidDel="00BD1954" w:rsidRDefault="004F0F4B" w:rsidP="004F0F4B">
      <w:pPr>
        <w:pStyle w:val="Bullet1IRESC"/>
        <w:ind w:left="1134" w:hanging="425"/>
        <w:rPr>
          <w:del w:id="1940" w:author="Sneha Kulkarni" w:date="2018-05-18T22:06:00Z"/>
        </w:rPr>
      </w:pPr>
      <w:del w:id="1941" w:author="Sneha Kulkarni" w:date="2018-05-18T22:06:00Z">
        <w:r w:rsidRPr="004F0F4B" w:rsidDel="00BD1954">
          <w:delText>HAZOP/SIL Study for Hydrocracker Unit, Amine Regeneration Unit (ARU), and Sour Water Stripper Unit (SWS) of Yanbu Export Refinery Project, Saudi Arabia</w:delText>
        </w:r>
      </w:del>
    </w:p>
    <w:p w14:paraId="6BB5DDCA" w14:textId="7B7E54A9" w:rsidR="004F0F4B" w:rsidRPr="004F0F4B" w:rsidDel="00BD1954" w:rsidRDefault="004F0F4B" w:rsidP="004F0F4B">
      <w:pPr>
        <w:pStyle w:val="Bullet1IRESC"/>
        <w:ind w:left="1134" w:hanging="425"/>
        <w:rPr>
          <w:del w:id="1942" w:author="Sneha Kulkarni" w:date="2018-05-18T22:06:00Z"/>
        </w:rPr>
      </w:pPr>
      <w:del w:id="1943" w:author="Sneha Kulkarni" w:date="2018-05-18T22:06:00Z">
        <w:r w:rsidRPr="004F0F4B" w:rsidDel="00BD1954">
          <w:delText>HAZOP/SIL Studies for Amine Regeneration Unit (ARU), Sour Water Stripper Unit (SWS) and Vendor Packages of Lukoil Neftochim Bourgas H-Oil &amp; VGO Hydrocracking Project, Bulgaria</w:delText>
        </w:r>
      </w:del>
    </w:p>
    <w:p w14:paraId="3B0A8119" w14:textId="3882D127" w:rsidR="004F0F4B" w:rsidRPr="004F0F4B" w:rsidDel="00BD1954" w:rsidRDefault="004F0F4B" w:rsidP="004F0F4B">
      <w:pPr>
        <w:pStyle w:val="Bullet1IRESC"/>
        <w:ind w:left="1134" w:hanging="425"/>
        <w:rPr>
          <w:del w:id="1944" w:author="Sneha Kulkarni" w:date="2018-05-18T22:06:00Z"/>
        </w:rPr>
      </w:pPr>
      <w:del w:id="1945" w:author="Sneha Kulkarni" w:date="2018-05-18T22:06:00Z">
        <w:r w:rsidRPr="004F0F4B" w:rsidDel="00BD1954">
          <w:delText>HAZOP Study for SWS and Power Plant, Reliance Industries Limited, India</w:delText>
        </w:r>
      </w:del>
    </w:p>
    <w:p w14:paraId="1D077985" w14:textId="0D9EA574" w:rsidR="004F0F4B" w:rsidRPr="004F0F4B" w:rsidDel="00BD1954" w:rsidRDefault="004F0F4B" w:rsidP="004F0F4B">
      <w:pPr>
        <w:pStyle w:val="Bullet1IRESC"/>
        <w:ind w:left="1134" w:hanging="425"/>
        <w:rPr>
          <w:del w:id="1946" w:author="Sneha Kulkarni" w:date="2018-05-18T22:06:00Z"/>
        </w:rPr>
      </w:pPr>
      <w:del w:id="1947" w:author="Sneha Kulkarni" w:date="2018-05-18T22:06:00Z">
        <w:r w:rsidRPr="004F0F4B" w:rsidDel="00BD1954">
          <w:delText xml:space="preserve">HAZOP/LOPA for MIDOR Egypt, Hydrocracker Unit – Revamp and New FEED </w:delText>
        </w:r>
      </w:del>
    </w:p>
    <w:p w14:paraId="42CDAA33" w14:textId="73D3446F" w:rsidR="004F0F4B" w:rsidRPr="004F0F4B" w:rsidDel="00BD1954" w:rsidRDefault="004F0F4B" w:rsidP="004F0F4B">
      <w:pPr>
        <w:pStyle w:val="Bullet1IRESC"/>
        <w:ind w:left="1134" w:hanging="425"/>
        <w:rPr>
          <w:del w:id="1948" w:author="Sneha Kulkarni" w:date="2018-05-18T22:06:00Z"/>
        </w:rPr>
      </w:pPr>
      <w:del w:id="1949" w:author="Sneha Kulkarni" w:date="2018-05-18T22:06:00Z">
        <w:r w:rsidRPr="004F0F4B" w:rsidDel="00BD1954">
          <w:delText>HAZOP/</w:delText>
        </w:r>
        <w:r w:rsidRPr="004F0F4B" w:rsidDel="00BD1954">
          <w:rPr>
            <w:rFonts w:hint="eastAsia"/>
          </w:rPr>
          <w:delText>LOPA for J</w:delText>
        </w:r>
        <w:r w:rsidRPr="004F0F4B" w:rsidDel="00BD1954">
          <w:delText xml:space="preserve">azan </w:delText>
        </w:r>
        <w:r w:rsidRPr="004F0F4B" w:rsidDel="00BD1954">
          <w:rPr>
            <w:rFonts w:hint="eastAsia"/>
          </w:rPr>
          <w:delText>I</w:delText>
        </w:r>
        <w:r w:rsidRPr="004F0F4B" w:rsidDel="00BD1954">
          <w:delText xml:space="preserve">ntegrated </w:delText>
        </w:r>
        <w:r w:rsidRPr="004F0F4B" w:rsidDel="00BD1954">
          <w:rPr>
            <w:rFonts w:hint="eastAsia"/>
          </w:rPr>
          <w:delText>G</w:delText>
        </w:r>
        <w:r w:rsidRPr="004F0F4B" w:rsidDel="00BD1954">
          <w:delText xml:space="preserve">asification </w:delText>
        </w:r>
        <w:r w:rsidRPr="004F0F4B" w:rsidDel="00BD1954">
          <w:rPr>
            <w:rFonts w:hint="eastAsia"/>
          </w:rPr>
          <w:delText xml:space="preserve">Combined Cycle </w:delText>
        </w:r>
        <w:r w:rsidRPr="004F0F4B" w:rsidDel="00BD1954">
          <w:delText>Project</w:delText>
        </w:r>
        <w:r w:rsidRPr="004F0F4B" w:rsidDel="00BD1954">
          <w:rPr>
            <w:rFonts w:hint="eastAsia"/>
          </w:rPr>
          <w:delText>, Saudi Aramco</w:delText>
        </w:r>
        <w:r w:rsidRPr="004F0F4B" w:rsidDel="00BD1954">
          <w:delText xml:space="preserve"> (SEPCO Electric Power Construction Corporation)</w:delText>
        </w:r>
      </w:del>
    </w:p>
    <w:p w14:paraId="670739EC" w14:textId="2DAAC69D" w:rsidR="004F0F4B" w:rsidRPr="004F0F4B" w:rsidDel="00BD1954" w:rsidRDefault="004F0F4B" w:rsidP="004F0F4B">
      <w:pPr>
        <w:pStyle w:val="Bullet1IRESC"/>
        <w:ind w:left="1134" w:hanging="425"/>
        <w:rPr>
          <w:del w:id="1950" w:author="Sneha Kulkarni" w:date="2018-05-18T22:06:00Z"/>
        </w:rPr>
      </w:pPr>
      <w:del w:id="1951" w:author="Sneha Kulkarni" w:date="2018-05-18T22:06:00Z">
        <w:r w:rsidRPr="004F0F4B" w:rsidDel="00BD1954">
          <w:delText>HAZOP/PHA for FEED Package of Unit R410 Naphtha Reformer Block of Rabigh Phase II Petrochemical Complex for JV Saudi Aramco &amp; Sumitomo Chemicals, Saudi Arabia (JGC Corporation)</w:delText>
        </w:r>
        <w:r w:rsidRPr="004F0F4B" w:rsidDel="00BD1954">
          <w:rPr>
            <w:rFonts w:hint="eastAsia"/>
          </w:rPr>
          <w:delText>;</w:delText>
        </w:r>
      </w:del>
    </w:p>
    <w:p w14:paraId="1B45F2F2" w14:textId="0831F9BE" w:rsidR="004F0F4B" w:rsidRPr="004F0F4B" w:rsidDel="00BD1954" w:rsidRDefault="004F0F4B" w:rsidP="004F0F4B">
      <w:pPr>
        <w:pStyle w:val="Bullet1IRESC"/>
        <w:ind w:left="1134" w:hanging="425"/>
        <w:rPr>
          <w:del w:id="1952" w:author="Sneha Kulkarni" w:date="2018-05-18T22:06:00Z"/>
        </w:rPr>
      </w:pPr>
      <w:del w:id="1953" w:author="Sneha Kulkarni" w:date="2018-05-18T22:06:00Z">
        <w:r w:rsidRPr="004F0F4B" w:rsidDel="00BD1954">
          <w:delText>HAZOP Study for FEED Package of B300S Naphtha Splitter Unit of Pavlodar Oil Chemistry Refinery Project, Kazakhstan (Technip Italy)</w:delText>
        </w:r>
        <w:r w:rsidRPr="004F0F4B" w:rsidDel="00BD1954">
          <w:rPr>
            <w:rFonts w:hint="eastAsia"/>
          </w:rPr>
          <w:delText>;</w:delText>
        </w:r>
      </w:del>
    </w:p>
    <w:p w14:paraId="6585EA14" w14:textId="2F3BADDB" w:rsidR="004F0F4B" w:rsidRPr="004F0F4B" w:rsidDel="00BD1954" w:rsidRDefault="004F0F4B" w:rsidP="004F0F4B">
      <w:pPr>
        <w:pStyle w:val="Bullet1IRESC"/>
        <w:ind w:left="1134" w:hanging="425"/>
        <w:rPr>
          <w:del w:id="1954" w:author="Sneha Kulkarni" w:date="2018-05-18T22:06:00Z"/>
        </w:rPr>
      </w:pPr>
      <w:del w:id="1955" w:author="Sneha Kulkarni" w:date="2018-05-18T22:06:00Z">
        <w:r w:rsidRPr="004F0F4B" w:rsidDel="00BD1954">
          <w:delText>Integrated HAZOP/SIL for Naphtha Section EPC-10, 11 NHT, Reformer, CCR, C5/C6 Isomerization (JGC Corporation); EPC-13 Utilities (Hitachi Limited) and associated Vendor Packages of Jazan Refinery &amp; Terminal Project (JRTP), Saudi Aramco</w:delText>
        </w:r>
      </w:del>
    </w:p>
    <w:p w14:paraId="5D71FBFF" w14:textId="1F897E7B" w:rsidR="004F0F4B" w:rsidRPr="004F0F4B" w:rsidDel="00BD1954" w:rsidRDefault="004F0F4B" w:rsidP="004F0F4B">
      <w:pPr>
        <w:pStyle w:val="Bullet1IRESC"/>
        <w:ind w:left="1134" w:hanging="425"/>
        <w:rPr>
          <w:del w:id="1956" w:author="Sneha Kulkarni" w:date="2018-05-18T22:06:00Z"/>
        </w:rPr>
      </w:pPr>
      <w:del w:id="1957" w:author="Sneha Kulkarni" w:date="2018-05-18T22:06:00Z">
        <w:r w:rsidRPr="004F0F4B" w:rsidDel="00BD1954">
          <w:delText>HAZOP Study for Unit 1100 CGOHT for FEED of Shymkent Refinery Project, Part of PetroKazakhtan Oil Projects LLP (Technip Italy)</w:delText>
        </w:r>
      </w:del>
    </w:p>
    <w:p w14:paraId="78DD53B4" w14:textId="713DE07E" w:rsidR="004F0F4B" w:rsidRPr="004F0F4B" w:rsidDel="00BD1954" w:rsidRDefault="004F0F4B" w:rsidP="004F0F4B">
      <w:pPr>
        <w:pStyle w:val="Bullet1IRESC"/>
        <w:ind w:left="1134" w:hanging="425"/>
        <w:rPr>
          <w:del w:id="1958" w:author="Sneha Kulkarni" w:date="2018-05-18T22:06:00Z"/>
        </w:rPr>
      </w:pPr>
      <w:del w:id="1959" w:author="Sneha Kulkarni" w:date="2018-05-18T22:06:00Z">
        <w:r w:rsidRPr="004F0F4B" w:rsidDel="00BD1954">
          <w:delText>HAZOP/SIL for Process Units of Yanbu Export Refinery Project (YERP), Saudi Aramco – EPC 4 Unit 112 Hydrocracker Unit</w:delText>
        </w:r>
        <w:r w:rsidRPr="004F0F4B" w:rsidDel="00BD1954">
          <w:rPr>
            <w:rFonts w:hint="eastAsia"/>
          </w:rPr>
          <w:delText>;</w:delText>
        </w:r>
        <w:r w:rsidRPr="004F0F4B" w:rsidDel="00BD1954">
          <w:delText xml:space="preserve"> EPC 3 Unit 140 ARU and Unit 142 SWS (Daelim Industrial)</w:delText>
        </w:r>
      </w:del>
    </w:p>
    <w:p w14:paraId="5DE11A13" w14:textId="6DDA249A" w:rsidR="004F0F4B" w:rsidRPr="004F0F4B" w:rsidDel="00BD1954" w:rsidRDefault="004F0F4B" w:rsidP="004F0F4B">
      <w:pPr>
        <w:pStyle w:val="Bullet1IRESC"/>
        <w:ind w:left="1134" w:hanging="425"/>
        <w:rPr>
          <w:del w:id="1960" w:author="Sneha Kulkarni" w:date="2018-05-18T22:06:00Z"/>
        </w:rPr>
      </w:pPr>
      <w:del w:id="1961" w:author="Sneha Kulkarni" w:date="2018-05-18T22:06:00Z">
        <w:r w:rsidRPr="004F0F4B" w:rsidDel="00BD1954">
          <w:delText>HAZOP/SIL for CGOHT &amp; SHP-I/II Units of Petron Bataan Refinery RMP-II Project, Philippines (Daelim Industrial)</w:delText>
        </w:r>
      </w:del>
    </w:p>
    <w:p w14:paraId="1FB22425" w14:textId="1798B366" w:rsidR="004F0F4B" w:rsidRPr="004F0F4B" w:rsidDel="00BD1954" w:rsidRDefault="004F0F4B" w:rsidP="004F0F4B">
      <w:pPr>
        <w:pStyle w:val="Bullet1IRESC"/>
        <w:ind w:left="1134" w:hanging="425"/>
        <w:rPr>
          <w:del w:id="1962" w:author="Sneha Kulkarni" w:date="2018-05-18T22:06:00Z"/>
        </w:rPr>
      </w:pPr>
      <w:del w:id="1963" w:author="Sneha Kulkarni" w:date="2018-05-18T22:06:00Z">
        <w:r w:rsidRPr="004F0F4B" w:rsidDel="00BD1954">
          <w:delText>HAZOP/SIL Study for Unit 084 ARU and associated vendor packages for RFCC / Cracker / Isomerization  section of Nghi Son Refinery and Petrochemical Project (NSRP), Vietnam (JGC Corporation); Various Units of Offisites Package (GS E&amp;C)</w:delText>
        </w:r>
        <w:r w:rsidRPr="004F0F4B" w:rsidDel="00BD1954">
          <w:rPr>
            <w:rFonts w:hint="eastAsia"/>
          </w:rPr>
          <w:delText>;</w:delText>
        </w:r>
        <w:r w:rsidRPr="004F0F4B" w:rsidDel="00BD1954">
          <w:delText xml:space="preserve"> </w:delText>
        </w:r>
      </w:del>
    </w:p>
    <w:p w14:paraId="10215FBC" w14:textId="6E712B0A" w:rsidR="004F0F4B" w:rsidRPr="004F0F4B" w:rsidDel="00BD1954" w:rsidRDefault="004F0F4B" w:rsidP="004F0F4B">
      <w:pPr>
        <w:pStyle w:val="Bullet1IRESC"/>
        <w:ind w:left="1134" w:hanging="425"/>
        <w:rPr>
          <w:del w:id="1964" w:author="Sneha Kulkarni" w:date="2018-05-18T22:06:00Z"/>
        </w:rPr>
      </w:pPr>
      <w:del w:id="1965" w:author="Sneha Kulkarni" w:date="2018-05-18T22:06:00Z">
        <w:r w:rsidRPr="004F0F4B" w:rsidDel="00BD1954">
          <w:delText>HAZOP/SIL Studies for ARU, SWS, Vendor Packages and MOC study for Lukoil Neftochim Bourgas H-Oil &amp; VGO Hydrocracking Project, Bulgaria (Technip Italy).</w:delText>
        </w:r>
      </w:del>
    </w:p>
    <w:p w14:paraId="6B625CED" w14:textId="068D006B" w:rsidR="004F0F4B" w:rsidRPr="004F0F4B" w:rsidDel="00BD1954" w:rsidRDefault="004F0F4B" w:rsidP="004F0F4B">
      <w:pPr>
        <w:pStyle w:val="Bullet1IRESC"/>
        <w:ind w:left="1134" w:hanging="425"/>
        <w:rPr>
          <w:del w:id="1966" w:author="Sneha Kulkarni" w:date="2018-05-18T22:06:00Z"/>
        </w:rPr>
      </w:pPr>
      <w:del w:id="1967" w:author="Sneha Kulkarni" w:date="2018-05-18T22:06:00Z">
        <w:r w:rsidRPr="004F0F4B" w:rsidDel="00BD1954">
          <w:delText>HAZOP/SIL for Vendor Packages of Jubail Export Refinery Project (JERP)</w:delText>
        </w:r>
      </w:del>
    </w:p>
    <w:p w14:paraId="714F7B60" w14:textId="25334A67" w:rsidR="004F0F4B" w:rsidRPr="004F0F4B" w:rsidDel="00C3703A" w:rsidRDefault="004F0F4B" w:rsidP="00FA7991">
      <w:pPr>
        <w:ind w:left="708"/>
        <w:jc w:val="both"/>
        <w:rPr>
          <w:del w:id="1968" w:author="Sneha Kulkarni" w:date="2018-05-18T18:17:00Z"/>
          <w:highlight w:val="yellow"/>
        </w:rPr>
      </w:pPr>
    </w:p>
    <w:p w14:paraId="2CF7ED50" w14:textId="35096556" w:rsidR="00FD6A2C" w:rsidDel="00C3703A" w:rsidRDefault="00FD6A2C" w:rsidP="00FD6A2C">
      <w:pPr>
        <w:ind w:left="708"/>
        <w:jc w:val="both"/>
        <w:rPr>
          <w:moveFrom w:id="1969" w:author="Sneha Kulkarni" w:date="2018-05-18T18:17:00Z"/>
          <w:b/>
          <w:highlight w:val="yellow"/>
          <w:u w:val="single"/>
          <w:lang w:val="en-US"/>
        </w:rPr>
      </w:pPr>
      <w:moveFromRangeStart w:id="1970" w:author="Sneha Kulkarni" w:date="2018-05-18T18:17:00Z" w:name="move514430764"/>
      <w:moveFrom w:id="1971" w:author="Sneha Kulkarni" w:date="2018-05-18T18:17:00Z">
        <w:r w:rsidRPr="00735955" w:rsidDel="00C3703A">
          <w:rPr>
            <w:b/>
            <w:u w:val="single"/>
            <w:lang w:val="en-US"/>
          </w:rPr>
          <w:t>Debabrata Panda</w:t>
        </w:r>
      </w:moveFrom>
    </w:p>
    <w:p w14:paraId="011AED5C" w14:textId="2F0CB20D" w:rsidR="00FD6A2C" w:rsidDel="00C3703A" w:rsidRDefault="00FD6A2C" w:rsidP="00FD6A2C">
      <w:pPr>
        <w:ind w:left="708"/>
        <w:jc w:val="both"/>
        <w:rPr>
          <w:moveFrom w:id="1972" w:author="Sneha Kulkarni" w:date="2018-05-18T18:17:00Z"/>
          <w:lang w:val="en-US"/>
        </w:rPr>
      </w:pPr>
      <w:moveFrom w:id="1973" w:author="Sneha Kulkarni" w:date="2018-05-18T18:17:00Z">
        <w:r w:rsidRPr="00FD6A2C" w:rsidDel="00C3703A">
          <w:rPr>
            <w:lang w:val="en-US"/>
          </w:rPr>
          <w:t>Mr. Debabrata Panda has 11</w:t>
        </w:r>
        <w:r w:rsidR="00735955" w:rsidDel="00C3703A">
          <w:rPr>
            <w:lang w:val="en-US"/>
          </w:rPr>
          <w:t>+</w:t>
        </w:r>
        <w:r w:rsidRPr="00FD6A2C" w:rsidDel="00C3703A">
          <w:rPr>
            <w:lang w:val="en-US"/>
          </w:rPr>
          <w:t xml:space="preserve"> years of experience in </w:t>
        </w:r>
        <w:r w:rsidRPr="00FD6A2C" w:rsidDel="00C3703A">
          <w:rPr>
            <w:rFonts w:hint="eastAsia"/>
            <w:lang w:val="en-US"/>
          </w:rPr>
          <w:t xml:space="preserve">safety and risk analysis </w:t>
        </w:r>
        <w:r w:rsidRPr="00FD6A2C" w:rsidDel="00C3703A">
          <w:rPr>
            <w:lang w:val="en-US"/>
          </w:rPr>
          <w:t xml:space="preserve">studies such as </w:t>
        </w:r>
        <w:r w:rsidRPr="00FD6A2C" w:rsidDel="00C3703A">
          <w:rPr>
            <w:rFonts w:hint="eastAsia"/>
            <w:lang w:val="en-US"/>
          </w:rPr>
          <w:t xml:space="preserve">Hazard Identification (HAZID), </w:t>
        </w:r>
        <w:r w:rsidRPr="00FD6A2C" w:rsidDel="00C3703A">
          <w:rPr>
            <w:lang w:val="en-US"/>
          </w:rPr>
          <w:t xml:space="preserve">Simultaneous Operations (SIMOPS), Hazard and Operability (HAZOP) studies, Safety Integrity Level (SIL) </w:t>
        </w:r>
        <w:r w:rsidRPr="00FD6A2C" w:rsidDel="00C3703A">
          <w:rPr>
            <w:rFonts w:hint="eastAsia"/>
            <w:lang w:val="en-US"/>
          </w:rPr>
          <w:t>Classification</w:t>
        </w:r>
        <w:r w:rsidRPr="00FD6A2C" w:rsidDel="00C3703A">
          <w:rPr>
            <w:lang w:val="en-US"/>
          </w:rPr>
          <w:t xml:space="preserve"> </w:t>
        </w:r>
        <w:r w:rsidRPr="00FD6A2C" w:rsidDel="00C3703A">
          <w:rPr>
            <w:rFonts w:hint="eastAsia"/>
            <w:lang w:val="en-US"/>
          </w:rPr>
          <w:t xml:space="preserve"> </w:t>
        </w:r>
        <w:r w:rsidRPr="00FD6A2C" w:rsidDel="00C3703A">
          <w:rPr>
            <w:lang w:val="en-US"/>
          </w:rPr>
          <w:t>Studies</w:t>
        </w:r>
        <w:r w:rsidRPr="00FD6A2C" w:rsidDel="00C3703A">
          <w:rPr>
            <w:rFonts w:hint="eastAsia"/>
            <w:lang w:val="en-US"/>
          </w:rPr>
          <w:t>,</w:t>
        </w:r>
        <w:r w:rsidRPr="00FD6A2C" w:rsidDel="00C3703A">
          <w:rPr>
            <w:lang w:val="en-US"/>
          </w:rPr>
          <w:t xml:space="preserve"> </w:t>
        </w:r>
        <w:r w:rsidRPr="00FD6A2C" w:rsidDel="00C3703A">
          <w:rPr>
            <w:rFonts w:hint="eastAsia"/>
            <w:lang w:val="en-US"/>
          </w:rPr>
          <w:t xml:space="preserve">Alarm Management Studies (AMS), </w:t>
        </w:r>
        <w:r w:rsidRPr="00FD6A2C" w:rsidDel="00C3703A">
          <w:rPr>
            <w:lang w:val="en-US"/>
          </w:rPr>
          <w:t xml:space="preserve">Consequence Modelling, RAM, Safety Layout Reviews, plot plan reviews, and Quantitative Risk Assessment (QRA). </w:t>
        </w:r>
      </w:moveFrom>
    </w:p>
    <w:p w14:paraId="7B303AA6" w14:textId="1517675B" w:rsidR="00FD6A2C" w:rsidRPr="00FD6A2C" w:rsidDel="00C3703A" w:rsidRDefault="00FD6A2C" w:rsidP="00FD6A2C">
      <w:pPr>
        <w:ind w:left="708"/>
        <w:jc w:val="both"/>
        <w:rPr>
          <w:moveFrom w:id="1974" w:author="Sneha Kulkarni" w:date="2018-05-18T18:17:00Z"/>
          <w:lang w:val="en-US"/>
        </w:rPr>
      </w:pPr>
    </w:p>
    <w:p w14:paraId="3C88489D" w14:textId="6F6F7340" w:rsidR="00735955" w:rsidDel="00C3703A" w:rsidRDefault="00FD6A2C" w:rsidP="00FD6A2C">
      <w:pPr>
        <w:ind w:left="708"/>
        <w:jc w:val="both"/>
        <w:rPr>
          <w:moveFrom w:id="1975" w:author="Sneha Kulkarni" w:date="2018-05-18T18:17:00Z"/>
          <w:lang w:val="en-US"/>
        </w:rPr>
      </w:pPr>
      <w:moveFrom w:id="1976" w:author="Sneha Kulkarni" w:date="2018-05-18T18:17:00Z">
        <w:r w:rsidRPr="00FD6A2C" w:rsidDel="00C3703A">
          <w:rPr>
            <w:lang w:val="en-US"/>
          </w:rPr>
          <w:t>In addition to process safety studies, he was involved in process design activities for offsite storage and transfer facilities for Refinery, Petrochemical Complex and LNG Re-gas Terminal. Further, he has been associated in commissioning/start-up for various oil and gas installations.</w:t>
        </w:r>
      </w:moveFrom>
    </w:p>
    <w:p w14:paraId="0110972D" w14:textId="21A5425B" w:rsidR="00FD6A2C" w:rsidRPr="00FD6A2C" w:rsidDel="00C3703A" w:rsidRDefault="00FD6A2C" w:rsidP="00FD6A2C">
      <w:pPr>
        <w:ind w:left="708"/>
        <w:jc w:val="both"/>
        <w:rPr>
          <w:moveFrom w:id="1977" w:author="Sneha Kulkarni" w:date="2018-05-18T18:17:00Z"/>
          <w:lang w:val="en-US"/>
        </w:rPr>
      </w:pPr>
      <w:moveFrom w:id="1978" w:author="Sneha Kulkarni" w:date="2018-05-18T18:17:00Z">
        <w:r w:rsidRPr="00FD6A2C" w:rsidDel="00C3703A">
          <w:rPr>
            <w:lang w:val="en-US"/>
          </w:rPr>
          <w:t xml:space="preserve"> </w:t>
        </w:r>
      </w:moveFrom>
    </w:p>
    <w:p w14:paraId="74844807" w14:textId="5BEF6A4F" w:rsidR="00FD6A2C" w:rsidRPr="00FD6A2C" w:rsidDel="00C3703A" w:rsidRDefault="00FD6A2C" w:rsidP="00FD6A2C">
      <w:pPr>
        <w:ind w:left="708"/>
        <w:jc w:val="both"/>
        <w:rPr>
          <w:moveFrom w:id="1979" w:author="Sneha Kulkarni" w:date="2018-05-18T18:17:00Z"/>
          <w:lang w:val="en-US"/>
        </w:rPr>
      </w:pPr>
      <w:moveFrom w:id="1980" w:author="Sneha Kulkarni" w:date="2018-05-18T18:17:00Z">
        <w:r w:rsidRPr="00FD6A2C" w:rsidDel="00C3703A">
          <w:rPr>
            <w:lang w:val="en-US"/>
          </w:rPr>
          <w:t>He is a Certified Functional Safety Expert (CFSE) from CFSE Governance board in 2017.</w:t>
        </w:r>
      </w:moveFrom>
    </w:p>
    <w:p w14:paraId="11CC201A" w14:textId="0ACE3CF5" w:rsidR="00FD6A2C" w:rsidRPr="00FD6A2C" w:rsidDel="00C3703A" w:rsidRDefault="00FD6A2C" w:rsidP="00FD6A2C">
      <w:pPr>
        <w:ind w:left="708"/>
        <w:jc w:val="both"/>
        <w:rPr>
          <w:moveFrom w:id="1981" w:author="Sneha Kulkarni" w:date="2018-05-18T18:17:00Z"/>
          <w:lang w:val="en-US"/>
        </w:rPr>
      </w:pPr>
    </w:p>
    <w:p w14:paraId="5EF851A5" w14:textId="250537D5" w:rsidR="00FD6A2C" w:rsidRPr="00FD6A2C" w:rsidDel="00C3703A" w:rsidRDefault="00FD6A2C" w:rsidP="00FD6A2C">
      <w:pPr>
        <w:ind w:left="708"/>
        <w:jc w:val="both"/>
        <w:rPr>
          <w:moveFrom w:id="1982" w:author="Sneha Kulkarni" w:date="2018-05-18T18:17:00Z"/>
          <w:lang w:val="en-US"/>
        </w:rPr>
      </w:pPr>
      <w:moveFrom w:id="1983" w:author="Sneha Kulkarni" w:date="2018-05-18T18:17:00Z">
        <w:r w:rsidRPr="00FD6A2C" w:rsidDel="00C3703A">
          <w:rPr>
            <w:lang w:val="en-US"/>
          </w:rPr>
          <w:t xml:space="preserve">Some of the key projects include: </w:t>
        </w:r>
      </w:moveFrom>
    </w:p>
    <w:p w14:paraId="50C9EE36" w14:textId="543B9C07" w:rsidR="00735955" w:rsidDel="00C3703A" w:rsidRDefault="00735955" w:rsidP="00735955">
      <w:pPr>
        <w:pStyle w:val="Bullet1IRESC"/>
        <w:ind w:left="1134"/>
        <w:rPr>
          <w:moveFrom w:id="1984" w:author="Sneha Kulkarni" w:date="2018-05-18T18:17:00Z"/>
        </w:rPr>
      </w:pPr>
      <w:moveFrom w:id="1985" w:author="Sneha Kulkarni" w:date="2018-05-18T18:17:00Z">
        <w:r w:rsidDel="00C3703A">
          <w:t>HAZOP study for Naphtha Cracker Unit (Olefin Reconfiguration Project) for PTTGC, Thailand, 2018;</w:t>
        </w:r>
      </w:moveFrom>
    </w:p>
    <w:p w14:paraId="6DC46581" w14:textId="089607A8" w:rsidR="00735955" w:rsidDel="00C3703A" w:rsidRDefault="00735955" w:rsidP="00735955">
      <w:pPr>
        <w:pStyle w:val="Bullet1IRESC"/>
        <w:ind w:left="1134"/>
        <w:rPr>
          <w:moveFrom w:id="1986" w:author="Sneha Kulkarni" w:date="2018-05-18T18:17:00Z"/>
        </w:rPr>
      </w:pPr>
      <w:moveFrom w:id="1987" w:author="Sneha Kulkarni" w:date="2018-05-18T18:17:00Z">
        <w:r w:rsidDel="00C3703A">
          <w:t>Revalidation HAZOP study for High Olefin Fluid Catalytic Cracking Unit (HOFCC) for Petro Rabigh, KSA, 2018;</w:t>
        </w:r>
      </w:moveFrom>
    </w:p>
    <w:p w14:paraId="2277088A" w14:textId="7EB06AC1" w:rsidR="00735955" w:rsidDel="00C3703A" w:rsidRDefault="00735955" w:rsidP="00735955">
      <w:pPr>
        <w:pStyle w:val="Bullet1IRESC"/>
        <w:ind w:left="1134"/>
        <w:rPr>
          <w:moveFrom w:id="1988" w:author="Sneha Kulkarni" w:date="2018-05-18T18:17:00Z"/>
        </w:rPr>
      </w:pPr>
      <w:moveFrom w:id="1989" w:author="Sneha Kulkarni" w:date="2018-05-18T18:17:00Z">
        <w:r w:rsidDel="00C3703A">
          <w:t>HAZID study for Jangkrik FPU Debottlenecking Study for ENI Muara Bakau B.V, Indonesia, 2018;</w:t>
        </w:r>
      </w:moveFrom>
    </w:p>
    <w:p w14:paraId="4B8F6794" w14:textId="7EF5CD09" w:rsidR="00735955" w:rsidDel="00C3703A" w:rsidRDefault="00735955" w:rsidP="00735955">
      <w:pPr>
        <w:pStyle w:val="Bullet1IRESC"/>
        <w:ind w:left="1134"/>
        <w:rPr>
          <w:moveFrom w:id="1990" w:author="Sneha Kulkarni" w:date="2018-05-18T18:17:00Z"/>
        </w:rPr>
      </w:pPr>
      <w:moveFrom w:id="1991" w:author="Sneha Kulkarni" w:date="2018-05-18T18:17:00Z">
        <w:r w:rsidDel="00C3703A">
          <w:t>HAZOP study for offsite facilities (Vendor Packages) for JG Summit Phase 1 Expansion Project, 2017;</w:t>
        </w:r>
      </w:moveFrom>
    </w:p>
    <w:p w14:paraId="5785839D" w14:textId="36C7C31D" w:rsidR="00735955" w:rsidDel="00C3703A" w:rsidRDefault="00735955" w:rsidP="00735955">
      <w:pPr>
        <w:pStyle w:val="Bullet1IRESC"/>
        <w:ind w:left="1134"/>
        <w:rPr>
          <w:moveFrom w:id="1992" w:author="Sneha Kulkarni" w:date="2018-05-18T18:17:00Z"/>
        </w:rPr>
      </w:pPr>
      <w:moveFrom w:id="1993" w:author="Sneha Kulkarni" w:date="2018-05-18T18:17:00Z">
        <w:r w:rsidDel="00C3703A">
          <w:t>SIL Classification Study (LOPA) for various process units (RFCC, Hydrocracker, MS Block, HGU) and offsite storage and utility facilities for Dangote Oil Refining Company, 2017;</w:t>
        </w:r>
      </w:moveFrom>
    </w:p>
    <w:p w14:paraId="5E83D23D" w14:textId="76061708" w:rsidR="00D5186E" w:rsidRPr="00D5186E" w:rsidDel="00C3703A" w:rsidRDefault="00D5186E" w:rsidP="00D5186E">
      <w:pPr>
        <w:pStyle w:val="Bullet1IRESC"/>
        <w:ind w:left="1134"/>
        <w:rPr>
          <w:moveFrom w:id="1994" w:author="Sneha Kulkarni" w:date="2018-05-18T18:17:00Z"/>
        </w:rPr>
      </w:pPr>
      <w:moveFrom w:id="1995" w:author="Sneha Kulkarni" w:date="2018-05-18T18:17:00Z">
        <w:r w:rsidRPr="00D5186E" w:rsidDel="00C3703A">
          <w:t>HAZOP Study of Offsite Facilities for BCPL Petrochemical Complex, India, 2013;</w:t>
        </w:r>
      </w:moveFrom>
    </w:p>
    <w:p w14:paraId="3816F8A0" w14:textId="62AE7A2D" w:rsidR="00735955" w:rsidDel="00C3703A" w:rsidRDefault="00735955" w:rsidP="00735955">
      <w:pPr>
        <w:pStyle w:val="Bullet1IRESC"/>
        <w:ind w:left="1134"/>
        <w:rPr>
          <w:moveFrom w:id="1996" w:author="Sneha Kulkarni" w:date="2018-05-18T18:17:00Z"/>
        </w:rPr>
      </w:pPr>
      <w:moveFrom w:id="1997" w:author="Sneha Kulkarni" w:date="2018-05-18T18:17:00Z">
        <w:r w:rsidDel="00C3703A">
          <w:t>HAZID, HAZOP, SIL Classification using Risk Graph and LOPA techniques for Onshore 2nd Tie-in of Jangkrik Complex Project, ENI Muara Bakau B.V, Indonesia, 2015;</w:t>
        </w:r>
      </w:moveFrom>
    </w:p>
    <w:p w14:paraId="644CDCC0" w14:textId="2D89A5D0" w:rsidR="00735955" w:rsidDel="00C3703A" w:rsidRDefault="00735955" w:rsidP="00735955">
      <w:pPr>
        <w:pStyle w:val="Bullet1IRESC"/>
        <w:ind w:left="1134"/>
        <w:rPr>
          <w:moveFrom w:id="1998" w:author="Sneha Kulkarni" w:date="2018-05-18T18:17:00Z"/>
        </w:rPr>
      </w:pPr>
      <w:moveFrom w:id="1999" w:author="Sneha Kulkarni" w:date="2018-05-18T18:17:00Z">
        <w:r w:rsidDel="00C3703A">
          <w:t>SIL Classification Study (LOPA) Angola Block 15/06 East Hub Development Project (FPSO), Eni Angola S.p.A., 2015;</w:t>
        </w:r>
      </w:moveFrom>
    </w:p>
    <w:p w14:paraId="73BDAEA7" w14:textId="14AAF61B" w:rsidR="00735955" w:rsidDel="00C3703A" w:rsidRDefault="00735955" w:rsidP="00735955">
      <w:pPr>
        <w:pStyle w:val="Bullet1IRESC"/>
        <w:ind w:left="1134"/>
        <w:rPr>
          <w:moveFrom w:id="2000" w:author="Sneha Kulkarni" w:date="2018-05-18T18:17:00Z"/>
        </w:rPr>
      </w:pPr>
      <w:moveFrom w:id="2001" w:author="Sneha Kulkarni" w:date="2018-05-18T18:17:00Z">
        <w:r w:rsidDel="00C3703A">
          <w:t>HAZID and HAZOP Study for Bir Seba Project Gas Tie-in Project, GBRS, JGC Algeria, 2016, Owner: SOANTRACH Algeria;</w:t>
        </w:r>
      </w:moveFrom>
    </w:p>
    <w:p w14:paraId="4EE23501" w14:textId="7DB01F9B" w:rsidR="00735955" w:rsidDel="00C3703A" w:rsidRDefault="00735955" w:rsidP="00735955">
      <w:pPr>
        <w:pStyle w:val="Bullet1IRESC"/>
        <w:ind w:left="1134"/>
        <w:rPr>
          <w:moveFrom w:id="2002" w:author="Sneha Kulkarni" w:date="2018-05-18T18:17:00Z"/>
        </w:rPr>
      </w:pPr>
      <w:moveFrom w:id="2003" w:author="Sneha Kulkarni" w:date="2018-05-18T18:17:00Z">
        <w:r w:rsidDel="00C3703A">
          <w:t>SIL Classification Study for Sulphur Block, IOCL Haldia, 2016;</w:t>
        </w:r>
      </w:moveFrom>
    </w:p>
    <w:p w14:paraId="57183669" w14:textId="2BB842E1" w:rsidR="00735955" w:rsidDel="00C3703A" w:rsidRDefault="00735955" w:rsidP="00735955">
      <w:pPr>
        <w:pStyle w:val="Bullet1IRESC"/>
        <w:ind w:left="1134"/>
        <w:rPr>
          <w:moveFrom w:id="2004" w:author="Sneha Kulkarni" w:date="2018-05-18T18:17:00Z"/>
        </w:rPr>
      </w:pPr>
      <w:moveFrom w:id="2005" w:author="Sneha Kulkarni" w:date="2018-05-18T18:17:00Z">
        <w:r w:rsidDel="00C3703A">
          <w:t>HAZOP Study for New Power Plant, Asahimas Chemical Company (ASC), 2017;</w:t>
        </w:r>
      </w:moveFrom>
    </w:p>
    <w:p w14:paraId="56EC4C2F" w14:textId="56EA6C2E" w:rsidR="00735955" w:rsidDel="00C3703A" w:rsidRDefault="00735955" w:rsidP="00735955">
      <w:pPr>
        <w:pStyle w:val="Bullet1IRESC"/>
        <w:ind w:left="1134"/>
        <w:rPr>
          <w:moveFrom w:id="2006" w:author="Sneha Kulkarni" w:date="2018-05-18T18:17:00Z"/>
        </w:rPr>
      </w:pPr>
      <w:moveFrom w:id="2007" w:author="Sneha Kulkarni" w:date="2018-05-18T18:17:00Z">
        <w:r w:rsidDel="00C3703A">
          <w:t xml:space="preserve">HAZID, SIMOPS, HAZOP &amp; SIL Classification study for Dahej Phase-IIIB1 expansion project of PLL LNG Re-gasification Terminal, Dahej 2016-2017; </w:t>
        </w:r>
      </w:moveFrom>
    </w:p>
    <w:p w14:paraId="42339272" w14:textId="473517E4" w:rsidR="00735955" w:rsidDel="00C3703A" w:rsidRDefault="00735955" w:rsidP="00735955">
      <w:pPr>
        <w:pStyle w:val="Bullet1IRESC"/>
        <w:ind w:left="1134"/>
        <w:rPr>
          <w:moveFrom w:id="2008" w:author="Sneha Kulkarni" w:date="2018-05-18T18:17:00Z"/>
        </w:rPr>
      </w:pPr>
      <w:moveFrom w:id="2009" w:author="Sneha Kulkarni" w:date="2018-05-18T18:17:00Z">
        <w:r w:rsidDel="00C3703A">
          <w:t>HAZOP Study for Phosphoric Acid Plant and Di-ammonium Phosphate Plant, Ma’aden Phosphate Company (MPC), KSA, 2015;</w:t>
        </w:r>
      </w:moveFrom>
    </w:p>
    <w:p w14:paraId="4F86046B" w14:textId="5AE250AE" w:rsidR="00735955" w:rsidDel="00C3703A" w:rsidRDefault="00735955" w:rsidP="00735955">
      <w:pPr>
        <w:pStyle w:val="Bullet1IRESC"/>
        <w:ind w:left="1134"/>
        <w:rPr>
          <w:moveFrom w:id="2010" w:author="Sneha Kulkarni" w:date="2018-05-18T18:17:00Z"/>
        </w:rPr>
      </w:pPr>
      <w:moveFrom w:id="2011" w:author="Sneha Kulkarni" w:date="2018-05-18T18:17:00Z">
        <w:r w:rsidDel="00C3703A">
          <w:t>HAZOP Study of Reactor-Regenerator Section, CO Boiler &amp; Flue Gas Desulphurization (FGD) of FCC Unit, HPCL-Vizag, India, 2014.</w:t>
        </w:r>
      </w:moveFrom>
    </w:p>
    <w:moveFromRangeEnd w:id="1970"/>
    <w:p w14:paraId="0F56C8C6" w14:textId="6A55BDFE" w:rsidR="00FD6A2C" w:rsidRPr="00FD6A2C" w:rsidDel="00BD1954" w:rsidRDefault="00FD6A2C" w:rsidP="00FD6A2C">
      <w:pPr>
        <w:pStyle w:val="Bullet1IRESC"/>
        <w:numPr>
          <w:ilvl w:val="0"/>
          <w:numId w:val="0"/>
        </w:numPr>
        <w:ind w:left="1134"/>
        <w:rPr>
          <w:del w:id="2012" w:author="Sneha Kulkarni" w:date="2018-05-18T22:06:00Z"/>
        </w:rPr>
      </w:pPr>
    </w:p>
    <w:p w14:paraId="3EED57A6" w14:textId="77777777" w:rsidR="00BF2B42" w:rsidRPr="003524A7" w:rsidRDefault="00BF2B42" w:rsidP="007230FF">
      <w:pPr>
        <w:pStyle w:val="Heading1"/>
        <w:ind w:left="706" w:hanging="706"/>
        <w:jc w:val="both"/>
      </w:pPr>
      <w:r w:rsidRPr="003524A7">
        <w:t>Iresc Quality Management System</w:t>
      </w:r>
    </w:p>
    <w:p w14:paraId="5B27D30F" w14:textId="2A07C755" w:rsidR="00F14409" w:rsidRDefault="00BF2B42" w:rsidP="007230FF">
      <w:pPr>
        <w:keepNext/>
        <w:tabs>
          <w:tab w:val="left" w:pos="9498"/>
        </w:tabs>
        <w:spacing w:after="300" w:line="240" w:lineRule="auto"/>
        <w:ind w:left="708"/>
        <w:jc w:val="both"/>
        <w:rPr>
          <w:lang w:eastAsia="zh-HK"/>
        </w:rPr>
      </w:pPr>
      <w:r w:rsidRPr="003524A7">
        <w:t>IRESC has established and implemented a Quality Management System in accordance with the requirements of the ISO 9001:</w:t>
      </w:r>
      <w:r w:rsidR="00D66BF5" w:rsidRPr="003524A7">
        <w:t>20</w:t>
      </w:r>
      <w:r w:rsidR="00D1112B">
        <w:rPr>
          <w:lang w:eastAsia="zh-HK"/>
        </w:rPr>
        <w:t>15</w:t>
      </w:r>
      <w:r w:rsidRPr="003524A7">
        <w:t xml:space="preserve">. It has been independently audited by third party consultant, Bureau Veritas and has been </w:t>
      </w:r>
      <w:r w:rsidR="00C00FE0" w:rsidRPr="003524A7">
        <w:rPr>
          <w:rFonts w:hint="eastAsia"/>
        </w:rPr>
        <w:t>certified by</w:t>
      </w:r>
      <w:r w:rsidRPr="003524A7">
        <w:t xml:space="preserve"> United Kingdom Accreditation Service (UKAS)</w:t>
      </w:r>
      <w:r w:rsidR="00C00FE0" w:rsidRPr="003524A7">
        <w:rPr>
          <w:rFonts w:hint="eastAsia"/>
        </w:rPr>
        <w:t>.</w:t>
      </w:r>
    </w:p>
    <w:p w14:paraId="12AC1030" w14:textId="77777777" w:rsidR="00F14409" w:rsidRDefault="00F14409" w:rsidP="007230FF">
      <w:pPr>
        <w:keepNext/>
        <w:tabs>
          <w:tab w:val="left" w:pos="9498"/>
        </w:tabs>
        <w:spacing w:after="300" w:line="240" w:lineRule="auto"/>
        <w:ind w:left="708"/>
        <w:jc w:val="both"/>
        <w:rPr>
          <w:lang w:eastAsia="zh-HK"/>
        </w:rPr>
        <w:sectPr w:rsidR="00F14409" w:rsidSect="00A67517">
          <w:headerReference w:type="default" r:id="rId43"/>
          <w:footerReference w:type="default" r:id="rId44"/>
          <w:pgSz w:w="11906" w:h="16838" w:code="9"/>
          <w:pgMar w:top="1701" w:right="567" w:bottom="1418" w:left="567" w:header="601" w:footer="992" w:gutter="567"/>
          <w:cols w:space="425"/>
          <w:docGrid w:type="lines" w:linePitch="360"/>
        </w:sectPr>
      </w:pPr>
    </w:p>
    <w:p w14:paraId="7535E3A0" w14:textId="77777777" w:rsidR="00455D6F" w:rsidRPr="00EC021C" w:rsidDel="00F101BE" w:rsidRDefault="00455D6F" w:rsidP="007230FF">
      <w:pPr>
        <w:tabs>
          <w:tab w:val="left" w:pos="9498"/>
        </w:tabs>
        <w:spacing w:after="300" w:line="240" w:lineRule="auto"/>
        <w:ind w:left="708"/>
        <w:rPr>
          <w:del w:id="2017" w:author="Vincentius Mario PURNAMA" w:date="2020-08-25T19:53:00Z"/>
          <w:rFonts w:ascii="Helvetica" w:hAnsi="Helvetica" w:cs="Helvetica"/>
          <w:b/>
          <w:sz w:val="40"/>
          <w:szCs w:val="40"/>
        </w:rPr>
      </w:pPr>
    </w:p>
    <w:p w14:paraId="2F6A6B42" w14:textId="77777777" w:rsidR="006C2418" w:rsidRPr="00EC021C" w:rsidDel="00F101BE" w:rsidRDefault="006C2418" w:rsidP="007230FF">
      <w:pPr>
        <w:tabs>
          <w:tab w:val="left" w:pos="9498"/>
        </w:tabs>
        <w:spacing w:after="300" w:line="240" w:lineRule="auto"/>
        <w:ind w:left="708"/>
        <w:jc w:val="center"/>
        <w:rPr>
          <w:del w:id="2018" w:author="Vincentius Mario PURNAMA" w:date="2020-08-25T19:53:00Z"/>
          <w:rFonts w:ascii="Helvetica" w:hAnsi="Helvetica" w:cs="Helvetica"/>
          <w:b/>
          <w:sz w:val="40"/>
          <w:szCs w:val="40"/>
        </w:rPr>
      </w:pPr>
    </w:p>
    <w:p w14:paraId="20A19FD1" w14:textId="77777777" w:rsidR="006C2418" w:rsidRPr="00EC021C" w:rsidDel="00F101BE" w:rsidRDefault="006C2418" w:rsidP="007230FF">
      <w:pPr>
        <w:tabs>
          <w:tab w:val="left" w:pos="9498"/>
        </w:tabs>
        <w:spacing w:after="300" w:line="240" w:lineRule="auto"/>
        <w:ind w:left="708"/>
        <w:jc w:val="center"/>
        <w:rPr>
          <w:del w:id="2019" w:author="Vincentius Mario PURNAMA" w:date="2020-08-25T19:53:00Z"/>
          <w:rFonts w:ascii="Helvetica" w:hAnsi="Helvetica" w:cs="Helvetica"/>
          <w:b/>
          <w:sz w:val="40"/>
          <w:szCs w:val="40"/>
        </w:rPr>
      </w:pPr>
    </w:p>
    <w:p w14:paraId="737CCA6C" w14:textId="77777777" w:rsidR="006C2418" w:rsidRPr="00EC021C" w:rsidDel="00F101BE" w:rsidRDefault="006C2418" w:rsidP="007230FF">
      <w:pPr>
        <w:tabs>
          <w:tab w:val="left" w:pos="9498"/>
        </w:tabs>
        <w:spacing w:after="300" w:line="240" w:lineRule="auto"/>
        <w:ind w:left="708"/>
        <w:jc w:val="center"/>
        <w:rPr>
          <w:del w:id="2020" w:author="Vincentius Mario PURNAMA" w:date="2020-08-25T19:53:00Z"/>
          <w:rFonts w:ascii="Helvetica" w:hAnsi="Helvetica" w:cs="Helvetica"/>
          <w:b/>
          <w:sz w:val="40"/>
          <w:szCs w:val="40"/>
        </w:rPr>
      </w:pPr>
    </w:p>
    <w:p w14:paraId="156E859A" w14:textId="77777777" w:rsidR="006C2418" w:rsidRPr="00EC021C" w:rsidDel="00F101BE" w:rsidRDefault="006C2418" w:rsidP="007230FF">
      <w:pPr>
        <w:tabs>
          <w:tab w:val="left" w:pos="9498"/>
        </w:tabs>
        <w:spacing w:after="300" w:line="240" w:lineRule="auto"/>
        <w:ind w:left="708"/>
        <w:jc w:val="center"/>
        <w:rPr>
          <w:del w:id="2021" w:author="Vincentius Mario PURNAMA" w:date="2020-08-25T19:53:00Z"/>
          <w:rFonts w:ascii="Helvetica" w:hAnsi="Helvetica" w:cs="Helvetica"/>
          <w:b/>
          <w:sz w:val="40"/>
          <w:szCs w:val="40"/>
        </w:rPr>
      </w:pPr>
    </w:p>
    <w:p w14:paraId="4C081BDE" w14:textId="77777777" w:rsidR="006C2418" w:rsidRPr="00EC021C" w:rsidDel="00F101BE" w:rsidRDefault="006C2418" w:rsidP="007230FF">
      <w:pPr>
        <w:tabs>
          <w:tab w:val="left" w:pos="9498"/>
        </w:tabs>
        <w:spacing w:after="300" w:line="240" w:lineRule="auto"/>
        <w:ind w:left="708"/>
        <w:jc w:val="center"/>
        <w:rPr>
          <w:del w:id="2022" w:author="Vincentius Mario PURNAMA" w:date="2020-08-25T19:53:00Z"/>
          <w:rFonts w:ascii="Helvetica" w:hAnsi="Helvetica" w:cs="Helvetica"/>
          <w:b/>
          <w:sz w:val="40"/>
          <w:szCs w:val="40"/>
        </w:rPr>
      </w:pPr>
    </w:p>
    <w:p w14:paraId="6E21F2F4" w14:textId="77777777" w:rsidR="00455D6F" w:rsidRPr="00EC021C" w:rsidDel="00F101BE" w:rsidRDefault="00455D6F" w:rsidP="007230FF">
      <w:pPr>
        <w:tabs>
          <w:tab w:val="left" w:pos="9498"/>
        </w:tabs>
        <w:spacing w:after="300" w:line="240" w:lineRule="auto"/>
        <w:ind w:left="708"/>
        <w:jc w:val="center"/>
        <w:rPr>
          <w:del w:id="2023" w:author="Vincentius Mario PURNAMA" w:date="2020-08-25T19:53:00Z"/>
          <w:rFonts w:ascii="Helvetica" w:hAnsi="Helvetica" w:cs="Helvetica"/>
          <w:b/>
          <w:sz w:val="40"/>
          <w:szCs w:val="40"/>
        </w:rPr>
      </w:pPr>
    </w:p>
    <w:p w14:paraId="27727CA5" w14:textId="77777777" w:rsidR="00455D6F" w:rsidRPr="00EC021C" w:rsidDel="00F101BE" w:rsidRDefault="00455D6F" w:rsidP="007230FF">
      <w:pPr>
        <w:tabs>
          <w:tab w:val="left" w:pos="9498"/>
        </w:tabs>
        <w:spacing w:after="300" w:line="240" w:lineRule="auto"/>
        <w:ind w:left="708"/>
        <w:jc w:val="center"/>
        <w:rPr>
          <w:del w:id="2024" w:author="Vincentius Mario PURNAMA" w:date="2020-08-25T19:53:00Z"/>
          <w:rFonts w:ascii="Helvetica" w:hAnsi="Helvetica" w:cs="Helvetica"/>
          <w:b/>
          <w:sz w:val="40"/>
          <w:szCs w:val="40"/>
          <w:lang w:eastAsia="zh-HK"/>
        </w:rPr>
      </w:pPr>
    </w:p>
    <w:p w14:paraId="6E247F1C" w14:textId="7DACA4AA" w:rsidR="0089040E" w:rsidDel="00F101BE" w:rsidRDefault="00455D6F" w:rsidP="00F101BE">
      <w:pPr>
        <w:tabs>
          <w:tab w:val="left" w:pos="9498"/>
        </w:tabs>
        <w:spacing w:after="300" w:line="240" w:lineRule="auto"/>
        <w:ind w:leftChars="0" w:left="0"/>
        <w:rPr>
          <w:ins w:id="2025" w:author="Sneha Kulkarni" w:date="2018-05-18T18:20:00Z"/>
          <w:del w:id="2026" w:author="Vincentius Mario PURNAMA" w:date="2020-08-25T19:53:00Z"/>
          <w:rFonts w:ascii="Helvetica" w:hAnsi="Helvetica" w:cs="Helvetica"/>
          <w:b/>
          <w:sz w:val="40"/>
          <w:szCs w:val="40"/>
          <w:lang w:eastAsia="zh-HK"/>
        </w:rPr>
      </w:pPr>
      <w:del w:id="2027" w:author="Vincentius Mario PURNAMA" w:date="2020-08-25T19:53:00Z">
        <w:r w:rsidRPr="00EC021C" w:rsidDel="00F101BE">
          <w:rPr>
            <w:rFonts w:ascii="Helvetica" w:hAnsi="Helvetica" w:cs="Helvetica"/>
            <w:b/>
            <w:sz w:val="40"/>
            <w:szCs w:val="40"/>
            <w:lang w:eastAsia="zh-HK"/>
          </w:rPr>
          <w:delText xml:space="preserve">Annexure A – </w:delText>
        </w:r>
        <w:r w:rsidR="00C935C7" w:rsidDel="00F101BE">
          <w:rPr>
            <w:rFonts w:ascii="Helvetica" w:hAnsi="Helvetica" w:cs="Helvetica"/>
            <w:b/>
            <w:sz w:val="40"/>
            <w:szCs w:val="40"/>
            <w:lang w:eastAsia="zh-HK"/>
          </w:rPr>
          <w:delText>Brochure</w:delText>
        </w:r>
      </w:del>
      <w:ins w:id="2028" w:author="Sneha Kulkarni" w:date="2018-05-18T18:20:00Z">
        <w:del w:id="2029" w:author="Vincentius Mario PURNAMA" w:date="2020-08-25T19:53:00Z">
          <w:r w:rsidR="0089040E" w:rsidDel="00F101BE">
            <w:rPr>
              <w:rFonts w:ascii="Helvetica" w:hAnsi="Helvetica" w:cs="Helvetica"/>
              <w:b/>
              <w:sz w:val="40"/>
              <w:szCs w:val="40"/>
              <w:lang w:eastAsia="zh-HK"/>
            </w:rPr>
            <w:delText>Introducing IRESC</w:delText>
          </w:r>
        </w:del>
      </w:ins>
    </w:p>
    <w:p w14:paraId="2040FAB0" w14:textId="2C076503" w:rsidR="0089040E" w:rsidDel="00F101BE" w:rsidRDefault="0089040E" w:rsidP="00F101BE">
      <w:pPr>
        <w:spacing w:after="0" w:line="240" w:lineRule="auto"/>
        <w:ind w:leftChars="0" w:left="0" w:right="0"/>
        <w:contextualSpacing w:val="0"/>
        <w:rPr>
          <w:ins w:id="2030" w:author="Sneha Kulkarni" w:date="2018-05-18T18:20:00Z"/>
          <w:del w:id="2031" w:author="Vincentius Mario PURNAMA" w:date="2020-08-25T19:53:00Z"/>
          <w:rFonts w:ascii="Helvetica" w:hAnsi="Helvetica" w:cs="Helvetica"/>
          <w:b/>
          <w:sz w:val="40"/>
          <w:szCs w:val="40"/>
          <w:lang w:eastAsia="zh-HK"/>
        </w:rPr>
      </w:pPr>
      <w:ins w:id="2032" w:author="Sneha Kulkarni" w:date="2018-05-18T18:20:00Z">
        <w:del w:id="2033" w:author="Vincentius Mario PURNAMA" w:date="2020-08-25T19:53:00Z">
          <w:r w:rsidDel="00F101BE">
            <w:rPr>
              <w:rFonts w:ascii="Helvetica" w:hAnsi="Helvetica" w:cs="Helvetica"/>
              <w:b/>
              <w:sz w:val="40"/>
              <w:szCs w:val="40"/>
              <w:lang w:eastAsia="zh-HK"/>
            </w:rPr>
            <w:br w:type="page"/>
          </w:r>
        </w:del>
      </w:ins>
    </w:p>
    <w:p w14:paraId="77DDFD89" w14:textId="2C12A6DF" w:rsidR="0089040E" w:rsidRPr="009E558E" w:rsidDel="00F101BE" w:rsidRDefault="0089040E" w:rsidP="00960EB1">
      <w:pPr>
        <w:pStyle w:val="Heading1"/>
        <w:numPr>
          <w:ilvl w:val="0"/>
          <w:numId w:val="17"/>
        </w:numPr>
        <w:ind w:left="0" w:hanging="709"/>
        <w:rPr>
          <w:del w:id="2034" w:author="Vincentius Mario PURNAMA" w:date="2020-08-25T19:53:00Z"/>
          <w:moveTo w:id="2035" w:author="Sneha Kulkarni" w:date="2018-05-18T18:20:00Z"/>
        </w:rPr>
      </w:pPr>
      <w:moveToRangeStart w:id="2036" w:author="Sneha Kulkarni" w:date="2018-05-18T18:20:00Z" w:name="move514430931"/>
      <w:moveTo w:id="2037" w:author="Sneha Kulkarni" w:date="2018-05-18T18:20:00Z">
        <w:del w:id="2038" w:author="Vincentius Mario PURNAMA" w:date="2020-08-25T19:53:00Z">
          <w:r w:rsidRPr="009E558E" w:rsidDel="00F101BE">
            <w:delText>Introduc</w:delText>
          </w:r>
          <w:r w:rsidDel="00F101BE">
            <w:delText>ing</w:delText>
          </w:r>
          <w:r w:rsidRPr="009E558E" w:rsidDel="00F101BE">
            <w:delText xml:space="preserve"> IRESC</w:delText>
          </w:r>
        </w:del>
      </w:moveTo>
    </w:p>
    <w:p w14:paraId="1A547B8A" w14:textId="51CBAB5B" w:rsidR="0089040E" w:rsidRPr="003C6576" w:rsidDel="00F101BE" w:rsidRDefault="0089040E" w:rsidP="00F101BE">
      <w:pPr>
        <w:ind w:leftChars="0" w:left="0"/>
        <w:rPr>
          <w:del w:id="2039" w:author="Vincentius Mario PURNAMA" w:date="2020-08-25T19:53:00Z"/>
          <w:moveTo w:id="2040" w:author="Sneha Kulkarni" w:date="2018-05-18T18:20:00Z"/>
          <w:lang w:eastAsia="zh-HK"/>
        </w:rPr>
      </w:pPr>
      <w:moveTo w:id="2041" w:author="Sneha Kulkarni" w:date="2018-05-18T18:20:00Z">
        <w:del w:id="2042" w:author="Vincentius Mario PURNAMA" w:date="2020-08-25T19:53:00Z">
          <w:r w:rsidRPr="003C6576" w:rsidDel="00F101BE">
            <w:rPr>
              <w:lang w:eastAsia="zh-HK"/>
            </w:rPr>
            <w:delText>IRESC is an independent professionally managed organisation providing impartial advice and solutions to clients. We work closely with clients to understand key issues and provide fit-for purpose analyses for managing risks, environment and safety concerns as well as maximising value for our clients’ business. Our focus is on technical quality and responsiveness to clients.</w:delText>
          </w:r>
        </w:del>
      </w:moveTo>
    </w:p>
    <w:p w14:paraId="36141FE5" w14:textId="0D79B288" w:rsidR="0089040E" w:rsidRPr="003C6576" w:rsidDel="00F101BE" w:rsidRDefault="0089040E" w:rsidP="00F101BE">
      <w:pPr>
        <w:ind w:leftChars="0" w:left="0"/>
        <w:rPr>
          <w:del w:id="2043" w:author="Vincentius Mario PURNAMA" w:date="2020-08-25T19:53:00Z"/>
          <w:moveTo w:id="2044" w:author="Sneha Kulkarni" w:date="2018-05-18T18:20:00Z"/>
          <w:lang w:eastAsia="zh-HK"/>
        </w:rPr>
      </w:pPr>
    </w:p>
    <w:p w14:paraId="3D1867F6" w14:textId="6960FE26" w:rsidR="0089040E" w:rsidRPr="003C6576" w:rsidDel="00F101BE" w:rsidRDefault="0089040E" w:rsidP="00F101BE">
      <w:pPr>
        <w:ind w:leftChars="0" w:left="0"/>
        <w:rPr>
          <w:del w:id="2045" w:author="Vincentius Mario PURNAMA" w:date="2020-08-25T19:53:00Z"/>
          <w:moveTo w:id="2046" w:author="Sneha Kulkarni" w:date="2018-05-18T18:20:00Z"/>
          <w:lang w:eastAsia="zh-HK"/>
        </w:rPr>
      </w:pPr>
      <w:moveTo w:id="2047" w:author="Sneha Kulkarni" w:date="2018-05-18T18:20:00Z">
        <w:del w:id="2048" w:author="Vincentius Mario PURNAMA" w:date="2020-08-25T19:53:00Z">
          <w:r w:rsidRPr="003C6576" w:rsidDel="00F101BE">
            <w:rPr>
              <w:lang w:eastAsia="zh-HK"/>
            </w:rPr>
            <w:delText xml:space="preserve">IRESC has established itself as one of the </w:delText>
          </w:r>
          <w:r w:rsidDel="00F101BE">
            <w:rPr>
              <w:lang w:eastAsia="zh-HK"/>
            </w:rPr>
            <w:delText>leading</w:delText>
          </w:r>
          <w:r w:rsidRPr="003C6576" w:rsidDel="00F101BE">
            <w:rPr>
              <w:lang w:eastAsia="zh-HK"/>
            </w:rPr>
            <w:delText xml:space="preserve"> consultancy firms in the field of process safety, risk, reliability and environmental studies for both upstream and downstream Oil &amp; Gas facilities. We currently have a highly qualified, multi-disciplinary team of about 40 personnel based in Hong Kong, Singapore, New Delhi, Houston and Brisbane. Our team has acquired well-established reputation with most of our clients based on the quality, commitment and the support we provide while delivering our services. </w:delText>
          </w:r>
          <w:r w:rsidDel="00F101BE">
            <w:rPr>
              <w:lang w:eastAsia="zh-HK"/>
            </w:rPr>
            <w:delText xml:space="preserve">IRESC is a </w:delText>
          </w:r>
          <w:r w:rsidRPr="00AD2A05" w:rsidDel="00F101BE">
            <w:rPr>
              <w:u w:val="single"/>
              <w:lang w:eastAsia="zh-HK"/>
            </w:rPr>
            <w:delText>registered QRA consultan</w:delText>
          </w:r>
          <w:r w:rsidDel="00F101BE">
            <w:rPr>
              <w:u w:val="single"/>
              <w:lang w:eastAsia="zh-HK"/>
            </w:rPr>
            <w:delText>cy firm</w:delText>
          </w:r>
          <w:r w:rsidRPr="00AD2A05" w:rsidDel="00F101BE">
            <w:rPr>
              <w:u w:val="single"/>
              <w:lang w:eastAsia="zh-HK"/>
            </w:rPr>
            <w:delText xml:space="preserve"> with National Environment Agency (NEA), </w:delText>
          </w:r>
          <w:r w:rsidDel="00F101BE">
            <w:rPr>
              <w:u w:val="single"/>
              <w:lang w:eastAsia="zh-HK"/>
            </w:rPr>
            <w:delText xml:space="preserve">Government of </w:delText>
          </w:r>
          <w:r w:rsidRPr="00AD2A05" w:rsidDel="00F101BE">
            <w:rPr>
              <w:u w:val="single"/>
              <w:lang w:eastAsia="zh-HK"/>
            </w:rPr>
            <w:delText>Singapore</w:delText>
          </w:r>
          <w:r w:rsidDel="00F101BE">
            <w:rPr>
              <w:lang w:eastAsia="zh-HK"/>
            </w:rPr>
            <w:delText xml:space="preserve">. </w:delText>
          </w:r>
        </w:del>
      </w:moveTo>
    </w:p>
    <w:p w14:paraId="6C59250D" w14:textId="4902E32D" w:rsidR="0089040E" w:rsidRPr="003C6576" w:rsidDel="00F101BE" w:rsidRDefault="0089040E" w:rsidP="00F101BE">
      <w:pPr>
        <w:ind w:leftChars="0" w:left="0"/>
        <w:rPr>
          <w:del w:id="2049" w:author="Vincentius Mario PURNAMA" w:date="2020-08-25T19:53:00Z"/>
          <w:moveTo w:id="2050" w:author="Sneha Kulkarni" w:date="2018-05-18T18:20:00Z"/>
          <w:lang w:eastAsia="zh-HK"/>
        </w:rPr>
      </w:pPr>
    </w:p>
    <w:p w14:paraId="32EF5803" w14:textId="6C1FB5BF" w:rsidR="0089040E" w:rsidRPr="003C6576" w:rsidDel="00F101BE" w:rsidRDefault="0089040E" w:rsidP="00F101BE">
      <w:pPr>
        <w:ind w:leftChars="0" w:left="0"/>
        <w:rPr>
          <w:del w:id="2051" w:author="Vincentius Mario PURNAMA" w:date="2020-08-25T19:53:00Z"/>
          <w:moveTo w:id="2052" w:author="Sneha Kulkarni" w:date="2018-05-18T18:20:00Z"/>
          <w:lang w:eastAsia="zh-HK"/>
        </w:rPr>
      </w:pPr>
      <w:moveTo w:id="2053" w:author="Sneha Kulkarni" w:date="2018-05-18T18:20:00Z">
        <w:del w:id="2054" w:author="Vincentius Mario PURNAMA" w:date="2020-08-25T19:53:00Z">
          <w:r w:rsidRPr="003C6576" w:rsidDel="00F101BE">
            <w:rPr>
              <w:lang w:eastAsia="zh-HK"/>
            </w:rPr>
            <w:delText>We actively support various Owners/Operators, Engineering Procurement and Construction (EPC) and Front End Engineering Design (FEED) contractors for executing projects. Our list of Clients include SLNG, SRC, Shell, Saudi Aramco, BP, TOTAL, PETRONAS, PTT, amongst others.</w:delText>
          </w:r>
        </w:del>
      </w:moveTo>
    </w:p>
    <w:p w14:paraId="23104156" w14:textId="1A8F4B7F" w:rsidR="0089040E" w:rsidRPr="003C6576" w:rsidDel="00F101BE" w:rsidRDefault="0089040E" w:rsidP="00F101BE">
      <w:pPr>
        <w:pStyle w:val="CaptionIRESC"/>
        <w:keepNext/>
        <w:spacing w:after="0" w:line="240" w:lineRule="auto"/>
        <w:ind w:leftChars="0" w:left="0"/>
        <w:rPr>
          <w:del w:id="2055" w:author="Vincentius Mario PURNAMA" w:date="2020-08-25T19:53:00Z"/>
          <w:moveTo w:id="2056" w:author="Sneha Kulkarni" w:date="2018-05-18T18:20:00Z"/>
          <w:lang w:eastAsia="zh-HK"/>
        </w:rPr>
      </w:pPr>
      <w:moveTo w:id="2057" w:author="Sneha Kulkarni" w:date="2018-05-18T18:20:00Z">
        <w:del w:id="2058" w:author="Vincentius Mario PURNAMA" w:date="2020-08-25T19:53:00Z">
          <w:r w:rsidRPr="003C6576" w:rsidDel="00F101BE">
            <w:rPr>
              <w:lang w:eastAsia="zh-HK"/>
            </w:rPr>
            <w:delText xml:space="preserve">Figure </w:delText>
          </w:r>
          <w:r w:rsidRPr="003C6576" w:rsidDel="00F101BE">
            <w:rPr>
              <w:lang w:eastAsia="zh-HK"/>
            </w:rPr>
            <w:fldChar w:fldCharType="begin"/>
          </w:r>
          <w:r w:rsidRPr="003C6576" w:rsidDel="00F101BE">
            <w:rPr>
              <w:lang w:eastAsia="zh-HK"/>
            </w:rPr>
            <w:delInstrText xml:space="preserve"> STYLEREF  "Heading 1,Lv1 (IRESC)" \n  \* MERGEFORMAT </w:delInstrText>
          </w:r>
          <w:r w:rsidRPr="003C6576" w:rsidDel="00F101BE">
            <w:rPr>
              <w:lang w:eastAsia="zh-HK"/>
            </w:rPr>
            <w:fldChar w:fldCharType="separate"/>
          </w:r>
        </w:del>
      </w:moveTo>
      <w:del w:id="2059" w:author="Vincentius Mario PURNAMA" w:date="2020-08-25T19:53:00Z">
        <w:r w:rsidR="006E0F59" w:rsidDel="00F101BE">
          <w:rPr>
            <w:noProof/>
            <w:lang w:eastAsia="zh-HK"/>
          </w:rPr>
          <w:delText>1</w:delText>
        </w:r>
      </w:del>
      <w:moveTo w:id="2060" w:author="Sneha Kulkarni" w:date="2018-05-18T18:20:00Z">
        <w:del w:id="2061" w:author="Vincentius Mario PURNAMA" w:date="2020-08-25T19:53:00Z">
          <w:r w:rsidRPr="003C6576" w:rsidDel="00F101BE">
            <w:rPr>
              <w:lang w:eastAsia="zh-HK"/>
            </w:rPr>
            <w:fldChar w:fldCharType="end"/>
          </w:r>
          <w:r w:rsidRPr="003C6576" w:rsidDel="00F101BE">
            <w:rPr>
              <w:lang w:eastAsia="zh-HK"/>
            </w:rPr>
            <w:delText>.</w:delText>
          </w:r>
          <w:r w:rsidRPr="003C6576" w:rsidDel="00F101BE">
            <w:rPr>
              <w:lang w:eastAsia="zh-HK"/>
            </w:rPr>
            <w:fldChar w:fldCharType="begin"/>
          </w:r>
          <w:r w:rsidRPr="003C6576" w:rsidDel="00F101BE">
            <w:rPr>
              <w:lang w:eastAsia="zh-HK"/>
            </w:rPr>
            <w:delInstrText xml:space="preserve"> SEQ Figure \* ARABIC \s 1 \* MERGEFORMAT </w:delInstrText>
          </w:r>
          <w:r w:rsidRPr="003C6576" w:rsidDel="00F101BE">
            <w:rPr>
              <w:lang w:eastAsia="zh-HK"/>
            </w:rPr>
            <w:fldChar w:fldCharType="separate"/>
          </w:r>
        </w:del>
      </w:moveTo>
      <w:ins w:id="2062" w:author="Sneha Kulkarni" w:date="2018-05-18T22:07:00Z">
        <w:del w:id="2063" w:author="Vincentius Mario PURNAMA" w:date="2020-08-25T19:53:00Z">
          <w:r w:rsidR="006E0F59" w:rsidDel="00F101BE">
            <w:rPr>
              <w:noProof/>
              <w:lang w:eastAsia="zh-HK"/>
            </w:rPr>
            <w:delText>1</w:delText>
          </w:r>
        </w:del>
      </w:ins>
      <w:moveTo w:id="2064" w:author="Sneha Kulkarni" w:date="2018-05-18T18:20:00Z">
        <w:del w:id="2065" w:author="Vincentius Mario PURNAMA" w:date="2020-08-25T19:53:00Z">
          <w:r w:rsidRPr="003C6576" w:rsidDel="00F101BE">
            <w:rPr>
              <w:lang w:eastAsia="zh-HK"/>
            </w:rPr>
            <w:fldChar w:fldCharType="end"/>
          </w:r>
          <w:r w:rsidRPr="003C6576" w:rsidDel="00F101BE">
            <w:rPr>
              <w:lang w:eastAsia="zh-HK"/>
            </w:rPr>
            <w:delText xml:space="preserve"> IRESC Locations</w:delText>
          </w:r>
        </w:del>
      </w:moveTo>
    </w:p>
    <w:p w14:paraId="41A73657" w14:textId="064FFB37" w:rsidR="0089040E" w:rsidDel="00F101BE" w:rsidRDefault="0089040E" w:rsidP="00F101BE">
      <w:pPr>
        <w:ind w:leftChars="0" w:left="0"/>
        <w:rPr>
          <w:del w:id="2066" w:author="Vincentius Mario PURNAMA" w:date="2020-08-25T19:53:00Z"/>
          <w:moveTo w:id="2067" w:author="Sneha Kulkarni" w:date="2018-05-18T18:20:00Z"/>
          <w:lang w:val="en-US" w:eastAsia="zh-HK"/>
        </w:rPr>
      </w:pPr>
    </w:p>
    <w:p w14:paraId="46DC86FD" w14:textId="456529AC" w:rsidR="0089040E" w:rsidDel="00F101BE" w:rsidRDefault="0089040E" w:rsidP="00F101BE">
      <w:pPr>
        <w:ind w:leftChars="0" w:left="0"/>
        <w:rPr>
          <w:del w:id="2068" w:author="Vincentius Mario PURNAMA" w:date="2020-08-25T19:53:00Z"/>
          <w:moveTo w:id="2069" w:author="Sneha Kulkarni" w:date="2018-05-18T18:20:00Z"/>
          <w:lang w:val="en-US" w:eastAsia="zh-HK"/>
        </w:rPr>
      </w:pPr>
    </w:p>
    <w:p w14:paraId="15337A85" w14:textId="54FC8A45" w:rsidR="0089040E" w:rsidDel="00F101BE" w:rsidRDefault="0089040E" w:rsidP="00F101BE">
      <w:pPr>
        <w:ind w:leftChars="0" w:left="0"/>
        <w:rPr>
          <w:del w:id="2070" w:author="Vincentius Mario PURNAMA" w:date="2020-08-25T19:53:00Z"/>
          <w:moveTo w:id="2071" w:author="Sneha Kulkarni" w:date="2018-05-18T18:20:00Z"/>
          <w:lang w:val="en-US" w:eastAsia="zh-HK"/>
        </w:rPr>
      </w:pPr>
    </w:p>
    <w:p w14:paraId="72EFF54A" w14:textId="77514A49" w:rsidR="0089040E" w:rsidDel="00F101BE" w:rsidRDefault="0089040E" w:rsidP="00F101BE">
      <w:pPr>
        <w:ind w:leftChars="0" w:left="0"/>
        <w:rPr>
          <w:del w:id="2072" w:author="Vincentius Mario PURNAMA" w:date="2020-08-25T19:53:00Z"/>
          <w:moveTo w:id="2073" w:author="Sneha Kulkarni" w:date="2018-05-18T18:20:00Z"/>
          <w:lang w:val="en-US" w:eastAsia="zh-HK"/>
        </w:rPr>
      </w:pPr>
    </w:p>
    <w:p w14:paraId="7AA201D4" w14:textId="049BCED4" w:rsidR="0089040E" w:rsidDel="00F101BE" w:rsidRDefault="0089040E" w:rsidP="00F101BE">
      <w:pPr>
        <w:ind w:leftChars="0" w:left="0"/>
        <w:rPr>
          <w:del w:id="2074" w:author="Vincentius Mario PURNAMA" w:date="2020-08-25T19:53:00Z"/>
          <w:moveTo w:id="2075" w:author="Sneha Kulkarni" w:date="2018-05-18T18:20:00Z"/>
          <w:lang w:val="en-US" w:eastAsia="zh-HK"/>
        </w:rPr>
      </w:pPr>
    </w:p>
    <w:p w14:paraId="342D1C3A" w14:textId="6D7BF2AE" w:rsidR="0089040E" w:rsidDel="00F101BE" w:rsidRDefault="0089040E" w:rsidP="00F101BE">
      <w:pPr>
        <w:ind w:leftChars="0" w:left="0"/>
        <w:rPr>
          <w:del w:id="2076" w:author="Vincentius Mario PURNAMA" w:date="2020-08-25T19:53:00Z"/>
          <w:moveTo w:id="2077" w:author="Sneha Kulkarni" w:date="2018-05-18T18:20:00Z"/>
          <w:lang w:val="en-US" w:eastAsia="zh-HK"/>
        </w:rPr>
      </w:pPr>
      <w:moveTo w:id="2078" w:author="Sneha Kulkarni" w:date="2018-05-18T18:20:00Z">
        <w:del w:id="2079" w:author="Vincentius Mario PURNAMA" w:date="2020-08-25T19:53:00Z">
          <w:r w:rsidRPr="003C6576" w:rsidDel="00F101BE">
            <w:rPr>
              <w:b/>
              <w:noProof/>
              <w:lang w:val="en-US"/>
            </w:rPr>
            <w:drawing>
              <wp:anchor distT="0" distB="0" distL="114300" distR="114300" simplePos="0" relativeHeight="251700736" behindDoc="0" locked="0" layoutInCell="1" allowOverlap="1" wp14:anchorId="3A789882" wp14:editId="3F7F98E8">
                <wp:simplePos x="0" y="0"/>
                <wp:positionH relativeFrom="margin">
                  <wp:posOffset>443865</wp:posOffset>
                </wp:positionH>
                <wp:positionV relativeFrom="margin">
                  <wp:posOffset>4150360</wp:posOffset>
                </wp:positionV>
                <wp:extent cx="5711552" cy="2967487"/>
                <wp:effectExtent l="0" t="0" r="381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1552" cy="2967487"/>
                        </a:xfrm>
                        <a:prstGeom prst="rect">
                          <a:avLst/>
                        </a:prstGeom>
                        <a:noFill/>
                        <a:ln>
                          <a:noFill/>
                        </a:ln>
                      </pic:spPr>
                    </pic:pic>
                  </a:graphicData>
                </a:graphic>
                <wp14:sizeRelH relativeFrom="margin">
                  <wp14:pctWidth>0</wp14:pctWidth>
                </wp14:sizeRelH>
                <wp14:sizeRelV relativeFrom="margin">
                  <wp14:pctHeight>0</wp14:pctHeight>
                </wp14:sizeRelV>
              </wp:anchor>
            </w:drawing>
          </w:r>
        </w:del>
      </w:moveTo>
    </w:p>
    <w:p w14:paraId="41A09A70" w14:textId="471A008F" w:rsidR="0089040E" w:rsidDel="00F101BE" w:rsidRDefault="0089040E" w:rsidP="00F101BE">
      <w:pPr>
        <w:ind w:leftChars="0" w:left="0"/>
        <w:rPr>
          <w:del w:id="2080" w:author="Vincentius Mario PURNAMA" w:date="2020-08-25T19:53:00Z"/>
          <w:moveTo w:id="2081" w:author="Sneha Kulkarni" w:date="2018-05-18T18:20:00Z"/>
          <w:lang w:val="en-US" w:eastAsia="zh-HK"/>
        </w:rPr>
      </w:pPr>
    </w:p>
    <w:p w14:paraId="49518B76" w14:textId="4B9457D3" w:rsidR="0089040E" w:rsidDel="00F101BE" w:rsidRDefault="0089040E" w:rsidP="00F101BE">
      <w:pPr>
        <w:ind w:leftChars="0" w:left="0"/>
        <w:rPr>
          <w:del w:id="2082" w:author="Vincentius Mario PURNAMA" w:date="2020-08-25T19:53:00Z"/>
          <w:moveTo w:id="2083" w:author="Sneha Kulkarni" w:date="2018-05-18T18:20:00Z"/>
          <w:lang w:val="en-US" w:eastAsia="zh-HK"/>
        </w:rPr>
      </w:pPr>
    </w:p>
    <w:p w14:paraId="5860005D" w14:textId="14FA0662" w:rsidR="0089040E" w:rsidDel="00F101BE" w:rsidRDefault="0089040E" w:rsidP="00F101BE">
      <w:pPr>
        <w:ind w:leftChars="0" w:left="0"/>
        <w:rPr>
          <w:del w:id="2084" w:author="Vincentius Mario PURNAMA" w:date="2020-08-25T19:53:00Z"/>
          <w:moveTo w:id="2085" w:author="Sneha Kulkarni" w:date="2018-05-18T18:20:00Z"/>
          <w:lang w:val="en-US" w:eastAsia="zh-HK"/>
        </w:rPr>
      </w:pPr>
    </w:p>
    <w:p w14:paraId="75FAC919" w14:textId="56D39114" w:rsidR="0089040E" w:rsidDel="00F101BE" w:rsidRDefault="0089040E" w:rsidP="00F101BE">
      <w:pPr>
        <w:ind w:leftChars="0" w:left="0"/>
        <w:rPr>
          <w:del w:id="2086" w:author="Vincentius Mario PURNAMA" w:date="2020-08-25T19:53:00Z"/>
          <w:moveTo w:id="2087" w:author="Sneha Kulkarni" w:date="2018-05-18T18:20:00Z"/>
          <w:lang w:val="en-US" w:eastAsia="zh-HK"/>
        </w:rPr>
      </w:pPr>
    </w:p>
    <w:p w14:paraId="3101B1B4" w14:textId="0D717DF1" w:rsidR="0089040E" w:rsidDel="00F101BE" w:rsidRDefault="0089040E" w:rsidP="00F101BE">
      <w:pPr>
        <w:ind w:leftChars="0" w:left="0"/>
        <w:rPr>
          <w:del w:id="2088" w:author="Vincentius Mario PURNAMA" w:date="2020-08-25T19:53:00Z"/>
          <w:moveTo w:id="2089" w:author="Sneha Kulkarni" w:date="2018-05-18T18:20:00Z"/>
          <w:lang w:val="en-US" w:eastAsia="zh-HK"/>
        </w:rPr>
      </w:pPr>
    </w:p>
    <w:p w14:paraId="290B1657" w14:textId="55F93993" w:rsidR="0089040E" w:rsidDel="00F101BE" w:rsidRDefault="0089040E" w:rsidP="00F101BE">
      <w:pPr>
        <w:ind w:leftChars="0" w:left="0"/>
        <w:rPr>
          <w:del w:id="2090" w:author="Vincentius Mario PURNAMA" w:date="2020-08-25T19:53:00Z"/>
          <w:moveTo w:id="2091" w:author="Sneha Kulkarni" w:date="2018-05-18T18:20:00Z"/>
          <w:lang w:val="en-US" w:eastAsia="zh-HK"/>
        </w:rPr>
      </w:pPr>
    </w:p>
    <w:p w14:paraId="2964DA2E" w14:textId="5522B0FD" w:rsidR="0089040E" w:rsidDel="00F101BE" w:rsidRDefault="0089040E" w:rsidP="00F101BE">
      <w:pPr>
        <w:ind w:leftChars="0" w:left="0"/>
        <w:rPr>
          <w:del w:id="2092" w:author="Vincentius Mario PURNAMA" w:date="2020-08-25T19:53:00Z"/>
          <w:moveTo w:id="2093" w:author="Sneha Kulkarni" w:date="2018-05-18T18:20:00Z"/>
          <w:lang w:val="en-US" w:eastAsia="zh-HK"/>
        </w:rPr>
      </w:pPr>
    </w:p>
    <w:p w14:paraId="1D12D0A2" w14:textId="2EECCC07" w:rsidR="0089040E" w:rsidDel="00F101BE" w:rsidRDefault="0089040E" w:rsidP="00F101BE">
      <w:pPr>
        <w:ind w:leftChars="0" w:left="0"/>
        <w:rPr>
          <w:del w:id="2094" w:author="Vincentius Mario PURNAMA" w:date="2020-08-25T19:53:00Z"/>
          <w:moveTo w:id="2095" w:author="Sneha Kulkarni" w:date="2018-05-18T18:20:00Z"/>
          <w:lang w:val="en-US" w:eastAsia="zh-HK"/>
        </w:rPr>
      </w:pPr>
    </w:p>
    <w:p w14:paraId="75DA99FC" w14:textId="4D5BF485" w:rsidR="0089040E" w:rsidDel="00F101BE" w:rsidRDefault="0089040E" w:rsidP="00F101BE">
      <w:pPr>
        <w:ind w:leftChars="0" w:left="0"/>
        <w:rPr>
          <w:del w:id="2096" w:author="Vincentius Mario PURNAMA" w:date="2020-08-25T19:53:00Z"/>
          <w:moveTo w:id="2097" w:author="Sneha Kulkarni" w:date="2018-05-18T18:20:00Z"/>
          <w:lang w:val="en-US" w:eastAsia="zh-HK"/>
        </w:rPr>
      </w:pPr>
    </w:p>
    <w:p w14:paraId="5E524F28" w14:textId="5BC07333" w:rsidR="0089040E" w:rsidDel="00F101BE" w:rsidRDefault="0089040E" w:rsidP="00F101BE">
      <w:pPr>
        <w:ind w:leftChars="0" w:left="0"/>
        <w:rPr>
          <w:del w:id="2098" w:author="Vincentius Mario PURNAMA" w:date="2020-08-25T19:53:00Z"/>
          <w:moveTo w:id="2099" w:author="Sneha Kulkarni" w:date="2018-05-18T18:20:00Z"/>
          <w:lang w:val="en-US" w:eastAsia="zh-HK"/>
        </w:rPr>
      </w:pPr>
    </w:p>
    <w:p w14:paraId="16B3A00E" w14:textId="0110400D" w:rsidR="0089040E" w:rsidDel="00F101BE" w:rsidRDefault="0089040E" w:rsidP="00F101BE">
      <w:pPr>
        <w:ind w:leftChars="0" w:left="0"/>
        <w:rPr>
          <w:del w:id="2100" w:author="Vincentius Mario PURNAMA" w:date="2020-08-25T19:53:00Z"/>
          <w:moveTo w:id="2101" w:author="Sneha Kulkarni" w:date="2018-05-18T18:20:00Z"/>
          <w:lang w:eastAsia="zh-HK"/>
        </w:rPr>
      </w:pPr>
    </w:p>
    <w:p w14:paraId="040FE97E" w14:textId="306C0B72" w:rsidR="0089040E" w:rsidRPr="009E558E" w:rsidDel="00F101BE" w:rsidRDefault="0089040E" w:rsidP="00F101BE">
      <w:pPr>
        <w:pStyle w:val="Heading2"/>
        <w:ind w:hanging="709"/>
        <w:rPr>
          <w:del w:id="2102" w:author="Vincentius Mario PURNAMA" w:date="2020-08-25T19:53:00Z"/>
          <w:moveTo w:id="2103" w:author="Sneha Kulkarni" w:date="2018-05-18T18:20:00Z"/>
        </w:rPr>
      </w:pPr>
      <w:moveTo w:id="2104" w:author="Sneha Kulkarni" w:date="2018-05-18T18:20:00Z">
        <w:del w:id="2105" w:author="Vincentius Mario PURNAMA" w:date="2020-08-25T19:53:00Z">
          <w:r w:rsidRPr="009E558E" w:rsidDel="00F101BE">
            <w:delText>IRESC Services and Capabilities</w:delText>
          </w:r>
        </w:del>
      </w:moveTo>
    </w:p>
    <w:p w14:paraId="717D4749" w14:textId="23F9EFF2" w:rsidR="0089040E" w:rsidRPr="009E558E" w:rsidDel="00F101BE" w:rsidRDefault="0089040E" w:rsidP="00960EB1">
      <w:pPr>
        <w:pStyle w:val="Heading3"/>
        <w:numPr>
          <w:ilvl w:val="2"/>
          <w:numId w:val="13"/>
        </w:numPr>
        <w:ind w:left="0" w:rightChars="0" w:right="539" w:hanging="720"/>
        <w:contextualSpacing w:val="0"/>
        <w:rPr>
          <w:del w:id="2106" w:author="Vincentius Mario PURNAMA" w:date="2020-08-25T19:53:00Z"/>
          <w:moveTo w:id="2107" w:author="Sneha Kulkarni" w:date="2018-05-18T18:20:00Z"/>
        </w:rPr>
      </w:pPr>
      <w:moveTo w:id="2108" w:author="Sneha Kulkarni" w:date="2018-05-18T18:20:00Z">
        <w:del w:id="2109" w:author="Vincentius Mario PURNAMA" w:date="2020-08-25T19:53:00Z">
          <w:r w:rsidRPr="009E558E" w:rsidDel="00F101BE">
            <w:delText>Process Hazard Analysis Workshop Facilitation</w:delText>
          </w:r>
        </w:del>
      </w:moveTo>
    </w:p>
    <w:p w14:paraId="6E24A46B" w14:textId="2AC0974E" w:rsidR="0089040E" w:rsidRPr="009E558E" w:rsidDel="00F101BE" w:rsidRDefault="0089040E" w:rsidP="00F101BE">
      <w:pPr>
        <w:pStyle w:val="Bullet1IRESC"/>
        <w:ind w:left="0"/>
        <w:jc w:val="left"/>
        <w:rPr>
          <w:del w:id="2110" w:author="Vincentius Mario PURNAMA" w:date="2020-08-25T19:53:00Z"/>
          <w:moveTo w:id="2111" w:author="Sneha Kulkarni" w:date="2018-05-18T18:20:00Z"/>
        </w:rPr>
      </w:pPr>
      <w:moveTo w:id="2112" w:author="Sneha Kulkarni" w:date="2018-05-18T18:20:00Z">
        <w:del w:id="2113" w:author="Vincentius Mario PURNAMA" w:date="2020-08-25T19:53:00Z">
          <w:r w:rsidRPr="009E558E" w:rsidDel="00F101BE">
            <w:rPr>
              <w:rFonts w:ascii="Helvetica" w:hAnsi="Helvetica"/>
              <w:b/>
            </w:rPr>
            <w:delText>Hazard Identification (HAZID) Studies</w:delText>
          </w:r>
          <w:r w:rsidRPr="009E558E" w:rsidDel="00F101BE">
            <w:rPr>
              <w:b/>
            </w:rPr>
            <w:delText xml:space="preserve">: </w:delText>
          </w:r>
          <w:r w:rsidRPr="009E558E" w:rsidDel="00F101BE">
            <w:delText>HAZID study identifies hazards at a system level, including external factors, and examine the adequacy of mitigation measures. The HAZID study is typically conducted at an early stage of design so that findings can be implemented into the design. Our chairmen have facilitated numerous HAZID studies for various oil &amp; gas industry projects applying operations experience and process safety knowledge thereby ensuring thorough identification of process hazards and related safeguards at early stage of design.</w:delText>
          </w:r>
        </w:del>
      </w:moveTo>
    </w:p>
    <w:p w14:paraId="0EC4821A" w14:textId="39795F7B" w:rsidR="0089040E" w:rsidRPr="009E558E" w:rsidDel="00F101BE" w:rsidRDefault="0089040E" w:rsidP="00F101BE">
      <w:pPr>
        <w:pStyle w:val="Bullet1IRESC"/>
        <w:numPr>
          <w:ilvl w:val="0"/>
          <w:numId w:val="0"/>
        </w:numPr>
        <w:jc w:val="left"/>
        <w:rPr>
          <w:del w:id="2114" w:author="Vincentius Mario PURNAMA" w:date="2020-08-25T19:53:00Z"/>
          <w:moveTo w:id="2115" w:author="Sneha Kulkarni" w:date="2018-05-18T18:20:00Z"/>
        </w:rPr>
      </w:pPr>
    </w:p>
    <w:p w14:paraId="23BFE235" w14:textId="27DE6E72" w:rsidR="0089040E" w:rsidRPr="009E558E" w:rsidDel="00F101BE" w:rsidRDefault="0089040E" w:rsidP="00F101BE">
      <w:pPr>
        <w:pStyle w:val="Bullet1IRESC"/>
        <w:ind w:left="0"/>
        <w:jc w:val="left"/>
        <w:rPr>
          <w:del w:id="2116" w:author="Vincentius Mario PURNAMA" w:date="2020-08-25T19:53:00Z"/>
          <w:moveTo w:id="2117" w:author="Sneha Kulkarni" w:date="2018-05-18T18:20:00Z"/>
        </w:rPr>
      </w:pPr>
      <w:moveTo w:id="2118" w:author="Sneha Kulkarni" w:date="2018-05-18T18:20:00Z">
        <w:del w:id="2119" w:author="Vincentius Mario PURNAMA" w:date="2020-08-25T19:53:00Z">
          <w:r w:rsidRPr="009E558E" w:rsidDel="00F101BE">
            <w:rPr>
              <w:rFonts w:ascii="Helvetica" w:hAnsi="Helvetica"/>
              <w:b/>
            </w:rPr>
            <w:delText>Hazard and Operability Studies (HAZOP)</w:delText>
          </w:r>
          <w:r w:rsidRPr="009E558E" w:rsidDel="00F101BE">
            <w:rPr>
              <w:b/>
            </w:rPr>
            <w:delText xml:space="preserve">: </w:delText>
          </w:r>
          <w:r w:rsidRPr="009E558E" w:rsidDel="00F101BE">
            <w:delText>The prime objective of a Hazard and Operability (HAZOP) study is to identify the Hazards and Operability issues that could have a significant impact on the design and operation of the plant and/or create risk for personnel/facilities, if there is a process deviation away from the safe operating envelope. HAZOP studies are typically utilized to obtain safer, more efficient and more reliable plants/process facilities. Our chairmen have expert knowledge and extensive experience in process design, process safety and operations, which has enabled them to facilitate systematic/thorough identification and analysis of Hazards and Operability issues during HAZOP workshops for various oil &amp; gas industry projects.</w:delText>
          </w:r>
        </w:del>
      </w:moveTo>
    </w:p>
    <w:p w14:paraId="1355DF07" w14:textId="1B3FCCFB" w:rsidR="0089040E" w:rsidRPr="009E558E" w:rsidDel="00F101BE" w:rsidRDefault="0089040E" w:rsidP="00F101BE">
      <w:pPr>
        <w:pStyle w:val="Bullet1IRESC"/>
        <w:numPr>
          <w:ilvl w:val="0"/>
          <w:numId w:val="0"/>
        </w:numPr>
        <w:jc w:val="left"/>
        <w:rPr>
          <w:del w:id="2120" w:author="Vincentius Mario PURNAMA" w:date="2020-08-25T19:53:00Z"/>
          <w:moveTo w:id="2121" w:author="Sneha Kulkarni" w:date="2018-05-18T18:20:00Z"/>
        </w:rPr>
      </w:pPr>
    </w:p>
    <w:p w14:paraId="6059C5DD" w14:textId="001536B8" w:rsidR="0089040E" w:rsidRPr="009E558E" w:rsidDel="00F101BE" w:rsidRDefault="0089040E" w:rsidP="00F101BE">
      <w:pPr>
        <w:pStyle w:val="Bullet1IRESC"/>
        <w:ind w:left="0"/>
        <w:jc w:val="left"/>
        <w:rPr>
          <w:del w:id="2122" w:author="Vincentius Mario PURNAMA" w:date="2020-08-25T19:53:00Z"/>
          <w:moveTo w:id="2123" w:author="Sneha Kulkarni" w:date="2018-05-18T18:20:00Z"/>
        </w:rPr>
      </w:pPr>
      <w:moveTo w:id="2124" w:author="Sneha Kulkarni" w:date="2018-05-18T18:20:00Z">
        <w:del w:id="2125" w:author="Vincentius Mario PURNAMA" w:date="2020-08-25T19:53:00Z">
          <w:r w:rsidRPr="009E558E" w:rsidDel="00F101BE">
            <w:rPr>
              <w:rFonts w:ascii="Helvetica" w:hAnsi="Helvetica"/>
              <w:b/>
            </w:rPr>
            <w:delText>Safety Integrity Level (SIL)/ Instrumented Protective Function (IPF) Classification Studies</w:delText>
          </w:r>
          <w:r w:rsidRPr="009E558E" w:rsidDel="00F101BE">
            <w:delText>: SIL/IPF Classification studies are performed to provide an early indication of whether any protective functions need to be elevated to a safety function with a consequential requirement for a Safety Instrumented System (SIS). The review establishes the required Safety Integrity Level (SIL) for instrument systems based on risk of injury to people, level of potential production loss and level of potential damage to environment. Our chairmen have facilitated numerous SIL/IPF Classification studies applying relevant industry standards/methodology i.e., IEC 61508/ 61511, SHELL DEP.</w:delText>
          </w:r>
        </w:del>
      </w:moveTo>
    </w:p>
    <w:p w14:paraId="6F08A392" w14:textId="48E0D389" w:rsidR="0089040E" w:rsidRPr="009E558E" w:rsidDel="00F101BE" w:rsidRDefault="0089040E" w:rsidP="00F101BE">
      <w:pPr>
        <w:pStyle w:val="Bullet1IRESC"/>
        <w:numPr>
          <w:ilvl w:val="0"/>
          <w:numId w:val="0"/>
        </w:numPr>
        <w:jc w:val="left"/>
        <w:rPr>
          <w:del w:id="2126" w:author="Vincentius Mario PURNAMA" w:date="2020-08-25T19:53:00Z"/>
          <w:moveTo w:id="2127" w:author="Sneha Kulkarni" w:date="2018-05-18T18:20:00Z"/>
        </w:rPr>
      </w:pPr>
    </w:p>
    <w:p w14:paraId="397814A5" w14:textId="4A7F584D" w:rsidR="0089040E" w:rsidDel="00F101BE" w:rsidRDefault="0089040E" w:rsidP="00F101BE">
      <w:pPr>
        <w:pStyle w:val="Bullet1IRESC"/>
        <w:ind w:left="0"/>
        <w:jc w:val="left"/>
        <w:rPr>
          <w:del w:id="2128" w:author="Vincentius Mario PURNAMA" w:date="2020-08-25T19:53:00Z"/>
          <w:moveTo w:id="2129" w:author="Sneha Kulkarni" w:date="2018-05-18T18:20:00Z"/>
        </w:rPr>
      </w:pPr>
      <w:moveTo w:id="2130" w:author="Sneha Kulkarni" w:date="2018-05-18T18:20:00Z">
        <w:del w:id="2131" w:author="Vincentius Mario PURNAMA" w:date="2020-08-25T19:53:00Z">
          <w:r w:rsidRPr="009E558E" w:rsidDel="00F101BE">
            <w:rPr>
              <w:rFonts w:ascii="Helvetica" w:hAnsi="Helvetica"/>
              <w:b/>
            </w:rPr>
            <w:delText>Layer of Protection Analysis (LOPA</w:delText>
          </w:r>
          <w:r w:rsidRPr="009E558E" w:rsidDel="00F101BE">
            <w:rPr>
              <w:b/>
            </w:rPr>
            <w:delText xml:space="preserve">): </w:delText>
          </w:r>
          <w:r w:rsidRPr="009E558E" w:rsidDel="00F101BE">
            <w:delText>LOPA methodology is typically considered as a semi-quantitative assessment, where the frequency of initiating events, severity of hazardous scenarios and effectiveness of IPLs will be assigned based on a target frequency as specified in the COMPANY’s Procedure. LOPA is utilised as an alternative means for assigning target SIL values to instrumented safety functions. Our team has an extensive experience in conducting the LOPA study for the various oil &amp; gas industry projects.</w:delText>
          </w:r>
        </w:del>
      </w:moveTo>
    </w:p>
    <w:p w14:paraId="4EBCDA7A" w14:textId="126B51D9" w:rsidR="0089040E" w:rsidRPr="009E558E" w:rsidDel="00F101BE" w:rsidRDefault="0089040E" w:rsidP="00F101BE">
      <w:pPr>
        <w:spacing w:after="0"/>
        <w:ind w:leftChars="0" w:left="0"/>
        <w:rPr>
          <w:del w:id="2132" w:author="Vincentius Mario PURNAMA" w:date="2020-08-25T19:53:00Z"/>
          <w:moveTo w:id="2133" w:author="Sneha Kulkarni" w:date="2018-05-18T18:20:00Z"/>
        </w:rPr>
      </w:pPr>
    </w:p>
    <w:p w14:paraId="3E1660AC" w14:textId="28A52555" w:rsidR="0089040E" w:rsidRPr="009E558E" w:rsidDel="00F101BE" w:rsidRDefault="0089040E" w:rsidP="00F101BE">
      <w:pPr>
        <w:pStyle w:val="Bullet1IRESC"/>
        <w:ind w:left="0"/>
        <w:jc w:val="left"/>
        <w:rPr>
          <w:del w:id="2134" w:author="Vincentius Mario PURNAMA" w:date="2020-08-25T19:53:00Z"/>
          <w:moveTo w:id="2135" w:author="Sneha Kulkarni" w:date="2018-05-18T18:20:00Z"/>
        </w:rPr>
      </w:pPr>
      <w:moveTo w:id="2136" w:author="Sneha Kulkarni" w:date="2018-05-18T18:20:00Z">
        <w:del w:id="2137" w:author="Vincentius Mario PURNAMA" w:date="2020-08-25T19:53:00Z">
          <w:r w:rsidRPr="009E558E" w:rsidDel="00F101BE">
            <w:rPr>
              <w:rFonts w:ascii="Helvetica" w:hAnsi="Helvetica"/>
              <w:b/>
            </w:rPr>
            <w:delText>Alarm Management Studies (AMS</w:delText>
          </w:r>
          <w:r w:rsidRPr="009E558E" w:rsidDel="00F101BE">
            <w:rPr>
              <w:b/>
            </w:rPr>
            <w:delText xml:space="preserve">): </w:delText>
          </w:r>
          <w:r w:rsidRPr="009E558E" w:rsidDel="00F101BE">
            <w:delText>The purpose of AMS is to prioritize the alarms and record the operator response required to bring the process back to a safe state and avoid any potential loss of production, damage to equipment, jeopardize safety of plant personnel or affect the environment. Our team has expert knowledge in providing AMS services and supporting implementation of Alarm Management lifecycle in compliance with the industry standard IEC 62682, ANSI/ISA 18.2, EEMUA 191, SHELL DEP, etc. Our chairmen apply engineering knowledge and operating experience to develop practical, fit-for-purpose solutions for optimizing the alarm system for smooth operation of the facility. Particularly, we help our clients to:</w:delText>
          </w:r>
        </w:del>
      </w:moveTo>
    </w:p>
    <w:p w14:paraId="7B8784F7" w14:textId="30EC6CEE" w:rsidR="0089040E" w:rsidRPr="009E558E" w:rsidDel="00F101BE" w:rsidRDefault="0089040E" w:rsidP="00960EB1">
      <w:pPr>
        <w:pStyle w:val="Bullet1IRESC"/>
        <w:numPr>
          <w:ilvl w:val="0"/>
          <w:numId w:val="14"/>
        </w:numPr>
        <w:ind w:left="0"/>
        <w:jc w:val="left"/>
        <w:rPr>
          <w:del w:id="2138" w:author="Vincentius Mario PURNAMA" w:date="2020-08-25T19:53:00Z"/>
          <w:moveTo w:id="2139" w:author="Sneha Kulkarni" w:date="2018-05-18T18:20:00Z"/>
        </w:rPr>
      </w:pPr>
      <w:moveTo w:id="2140" w:author="Sneha Kulkarni" w:date="2018-05-18T18:20:00Z">
        <w:del w:id="2141" w:author="Vincentius Mario PURNAMA" w:date="2020-08-25T19:53:00Z">
          <w:r w:rsidRPr="009E558E" w:rsidDel="00F101BE">
            <w:delText>Establish work process for Alarm Management System;</w:delText>
          </w:r>
        </w:del>
      </w:moveTo>
    </w:p>
    <w:p w14:paraId="1904F9CF" w14:textId="117C774D" w:rsidR="0089040E" w:rsidRPr="009E558E" w:rsidDel="00F101BE" w:rsidRDefault="0089040E" w:rsidP="00960EB1">
      <w:pPr>
        <w:pStyle w:val="Bullet1IRESC"/>
        <w:numPr>
          <w:ilvl w:val="0"/>
          <w:numId w:val="14"/>
        </w:numPr>
        <w:ind w:left="0"/>
        <w:jc w:val="left"/>
        <w:rPr>
          <w:del w:id="2142" w:author="Vincentius Mario PURNAMA" w:date="2020-08-25T19:53:00Z"/>
          <w:moveTo w:id="2143" w:author="Sneha Kulkarni" w:date="2018-05-18T18:20:00Z"/>
        </w:rPr>
      </w:pPr>
      <w:moveTo w:id="2144" w:author="Sneha Kulkarni" w:date="2018-05-18T18:20:00Z">
        <w:del w:id="2145" w:author="Vincentius Mario PURNAMA" w:date="2020-08-25T19:53:00Z">
          <w:r w:rsidRPr="009E558E" w:rsidDel="00F101BE">
            <w:delText>Provide guidelines and support for consistent and efficient alarm configuration;</w:delText>
          </w:r>
        </w:del>
      </w:moveTo>
    </w:p>
    <w:p w14:paraId="6EF03A43" w14:textId="6DDA1A09" w:rsidR="0089040E" w:rsidRPr="009E558E" w:rsidDel="00F101BE" w:rsidRDefault="0089040E" w:rsidP="00960EB1">
      <w:pPr>
        <w:pStyle w:val="Bullet1IRESC"/>
        <w:numPr>
          <w:ilvl w:val="0"/>
          <w:numId w:val="14"/>
        </w:numPr>
        <w:ind w:left="0"/>
        <w:jc w:val="left"/>
        <w:rPr>
          <w:del w:id="2146" w:author="Vincentius Mario PURNAMA" w:date="2020-08-25T19:53:00Z"/>
          <w:moveTo w:id="2147" w:author="Sneha Kulkarni" w:date="2018-05-18T18:20:00Z"/>
        </w:rPr>
      </w:pPr>
      <w:moveTo w:id="2148" w:author="Sneha Kulkarni" w:date="2018-05-18T18:20:00Z">
        <w:del w:id="2149" w:author="Vincentius Mario PURNAMA" w:date="2020-08-25T19:53:00Z">
          <w:r w:rsidRPr="009E558E" w:rsidDel="00F101BE">
            <w:delText>Identify responsibilities and scope for implementing Alarm Management for complete project cycle;</w:delText>
          </w:r>
        </w:del>
      </w:moveTo>
    </w:p>
    <w:p w14:paraId="10F801CC" w14:textId="38529CDD" w:rsidR="0089040E" w:rsidRPr="009E558E" w:rsidDel="00F101BE" w:rsidRDefault="0089040E" w:rsidP="00960EB1">
      <w:pPr>
        <w:pStyle w:val="Bullet1IRESC"/>
        <w:numPr>
          <w:ilvl w:val="0"/>
          <w:numId w:val="14"/>
        </w:numPr>
        <w:ind w:left="0"/>
        <w:jc w:val="left"/>
        <w:rPr>
          <w:del w:id="2150" w:author="Vincentius Mario PURNAMA" w:date="2020-08-25T19:53:00Z"/>
          <w:moveTo w:id="2151" w:author="Sneha Kulkarni" w:date="2018-05-18T18:20:00Z"/>
        </w:rPr>
      </w:pPr>
      <w:moveTo w:id="2152" w:author="Sneha Kulkarni" w:date="2018-05-18T18:20:00Z">
        <w:del w:id="2153" w:author="Vincentius Mario PURNAMA" w:date="2020-08-25T19:53:00Z">
          <w:r w:rsidRPr="009E558E" w:rsidDel="00F101BE">
            <w:delText>Achieve optimal alarm system performance.</w:delText>
          </w:r>
        </w:del>
      </w:moveTo>
    </w:p>
    <w:p w14:paraId="1569A07D" w14:textId="5458AB64" w:rsidR="0089040E" w:rsidRPr="009E558E" w:rsidDel="00F101BE" w:rsidRDefault="0089040E" w:rsidP="00F101BE">
      <w:pPr>
        <w:pStyle w:val="Bullet1IRESC"/>
        <w:numPr>
          <w:ilvl w:val="0"/>
          <w:numId w:val="0"/>
        </w:numPr>
        <w:jc w:val="left"/>
        <w:rPr>
          <w:del w:id="2154" w:author="Vincentius Mario PURNAMA" w:date="2020-08-25T19:53:00Z"/>
          <w:moveTo w:id="2155" w:author="Sneha Kulkarni" w:date="2018-05-18T18:20:00Z"/>
        </w:rPr>
      </w:pPr>
    </w:p>
    <w:p w14:paraId="103EA9CA" w14:textId="426BD3E5" w:rsidR="0089040E" w:rsidRPr="009E558E" w:rsidDel="00F101BE" w:rsidRDefault="0089040E" w:rsidP="00960EB1">
      <w:pPr>
        <w:pStyle w:val="Heading3"/>
        <w:numPr>
          <w:ilvl w:val="2"/>
          <w:numId w:val="13"/>
        </w:numPr>
        <w:ind w:left="0" w:rightChars="0" w:right="539" w:hanging="720"/>
        <w:contextualSpacing w:val="0"/>
        <w:rPr>
          <w:del w:id="2156" w:author="Vincentius Mario PURNAMA" w:date="2020-08-25T19:53:00Z"/>
          <w:moveTo w:id="2157" w:author="Sneha Kulkarni" w:date="2018-05-18T18:20:00Z"/>
        </w:rPr>
      </w:pPr>
      <w:moveTo w:id="2158" w:author="Sneha Kulkarni" w:date="2018-05-18T18:20:00Z">
        <w:del w:id="2159" w:author="Vincentius Mario PURNAMA" w:date="2020-08-25T19:53:00Z">
          <w:r w:rsidRPr="009E558E" w:rsidDel="00F101BE">
            <w:rPr>
              <w:noProof/>
              <w:lang w:val="en-US" w:eastAsia="zh-TW"/>
            </w:rPr>
            <w:drawing>
              <wp:anchor distT="0" distB="0" distL="180340" distR="180340" simplePos="0" relativeHeight="251701760" behindDoc="0" locked="0" layoutInCell="1" allowOverlap="1" wp14:anchorId="1D19C26B" wp14:editId="004436F3">
                <wp:simplePos x="0" y="0"/>
                <wp:positionH relativeFrom="margin">
                  <wp:posOffset>4394646</wp:posOffset>
                </wp:positionH>
                <wp:positionV relativeFrom="paragraph">
                  <wp:posOffset>230723</wp:posOffset>
                </wp:positionV>
                <wp:extent cx="1678940" cy="2275205"/>
                <wp:effectExtent l="19050" t="19050" r="16510" b="1079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8940" cy="2275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9E558E" w:rsidDel="00F101BE">
            <w:delText>Quantitative Risk Assessment Studies</w:delText>
          </w:r>
        </w:del>
      </w:moveTo>
    </w:p>
    <w:p w14:paraId="4F045DB5" w14:textId="398F3F73" w:rsidR="0089040E" w:rsidRPr="009E558E" w:rsidDel="00F101BE" w:rsidRDefault="0089040E" w:rsidP="00F101BE">
      <w:pPr>
        <w:pStyle w:val="Bullet1IRESC"/>
        <w:ind w:left="0"/>
        <w:jc w:val="left"/>
        <w:rPr>
          <w:del w:id="2160" w:author="Vincentius Mario PURNAMA" w:date="2020-08-25T19:53:00Z"/>
          <w:moveTo w:id="2161" w:author="Sneha Kulkarni" w:date="2018-05-18T18:20:00Z"/>
        </w:rPr>
      </w:pPr>
      <w:moveTo w:id="2162" w:author="Sneha Kulkarni" w:date="2018-05-18T18:20:00Z">
        <w:del w:id="2163" w:author="Vincentius Mario PURNAMA" w:date="2020-08-25T19:53:00Z">
          <w:r w:rsidRPr="009E558E" w:rsidDel="00F101BE">
            <w:rPr>
              <w:rFonts w:ascii="Helvetica" w:hAnsi="Helvetica"/>
              <w:b/>
            </w:rPr>
            <w:delText>Quantitative Risk Assessment (QRA)</w:delText>
          </w:r>
          <w:r w:rsidRPr="009E558E" w:rsidDel="00F101BE">
            <w:rPr>
              <w:b/>
            </w:rPr>
            <w:delText xml:space="preserve">: </w:delText>
          </w:r>
          <w:r w:rsidRPr="009E558E" w:rsidDel="00F101BE">
            <w:delText>IRESC adopts a full QRA approach as outlined in Guidelines for Chemical Process Quantitative Risk Analysis, published by Center for Chemical Process Safety (CCPS). Starting with hazard identification and system sectionalization, leak frequency assessment and consequence modelling is performed to quantify the frequency and severity of hazard scenarios associated with hazard to life. The consequence and frequency data is combined in risk summation to calculate the risks in terms of Individual Risk (IR), Potential Loss of Life (PLL) and F-N curves.</w:delText>
          </w:r>
        </w:del>
      </w:moveTo>
    </w:p>
    <w:p w14:paraId="758BD2D9" w14:textId="4781ECB4" w:rsidR="0089040E" w:rsidRPr="009E558E" w:rsidDel="00F101BE" w:rsidRDefault="0089040E" w:rsidP="00F101BE">
      <w:pPr>
        <w:pStyle w:val="Bullet1IRESC"/>
        <w:numPr>
          <w:ilvl w:val="0"/>
          <w:numId w:val="0"/>
        </w:numPr>
        <w:jc w:val="left"/>
        <w:rPr>
          <w:del w:id="2164" w:author="Vincentius Mario PURNAMA" w:date="2020-08-25T19:53:00Z"/>
          <w:moveTo w:id="2165" w:author="Sneha Kulkarni" w:date="2018-05-18T18:20:00Z"/>
          <w:highlight w:val="yellow"/>
        </w:rPr>
      </w:pPr>
    </w:p>
    <w:p w14:paraId="1024D6D5" w14:textId="7FC8B5EF" w:rsidR="0089040E" w:rsidRPr="009E558E" w:rsidDel="00F101BE" w:rsidRDefault="0089040E" w:rsidP="00F101BE">
      <w:pPr>
        <w:pStyle w:val="Bullet1IRESC"/>
        <w:ind w:left="0"/>
        <w:jc w:val="left"/>
        <w:rPr>
          <w:del w:id="2166" w:author="Vincentius Mario PURNAMA" w:date="2020-08-25T19:53:00Z"/>
          <w:moveTo w:id="2167" w:author="Sneha Kulkarni" w:date="2018-05-18T18:20:00Z"/>
        </w:rPr>
      </w:pPr>
      <w:moveTo w:id="2168" w:author="Sneha Kulkarni" w:date="2018-05-18T18:20:00Z">
        <w:del w:id="2169" w:author="Vincentius Mario PURNAMA" w:date="2020-08-25T19:53:00Z">
          <w:r w:rsidRPr="009E558E" w:rsidDel="00F101BE">
            <w:rPr>
              <w:rFonts w:ascii="Helvetica" w:hAnsi="Helvetica"/>
              <w:b/>
            </w:rPr>
            <w:delText>Consequence Analysis/</w:delText>
          </w:r>
          <w:r w:rsidDel="00F101BE">
            <w:rPr>
              <w:rFonts w:ascii="Helvetica" w:hAnsi="Helvetica"/>
              <w:b/>
            </w:rPr>
            <w:delText xml:space="preserve"> </w:delText>
          </w:r>
          <w:r w:rsidRPr="009E558E" w:rsidDel="00F101BE">
            <w:rPr>
              <w:rFonts w:ascii="Helvetica" w:hAnsi="Helvetica"/>
              <w:b/>
            </w:rPr>
            <w:delText>Modelling</w:delText>
          </w:r>
          <w:r w:rsidRPr="009E558E" w:rsidDel="00F101BE">
            <w:rPr>
              <w:b/>
            </w:rPr>
            <w:delText xml:space="preserve">: </w:delText>
          </w:r>
          <w:r w:rsidRPr="009E558E" w:rsidDel="00F101BE">
            <w:delText>The potential impacts from a variety of hazardous scenarios are evaluated by IRESC team using industry-leading consequence modelling software packages, such as DNV PHAST v7.11/ PHAST Risk 6.7 and FLACS v10.2. The hazardous events typically considered include jet fire, pool fire, flash fire, vapour cloud explosion, fireball, Boiling Liquid Expanding Vapour Explosion (BLEVE) and toxic dispersion.</w:delText>
          </w:r>
        </w:del>
      </w:moveTo>
    </w:p>
    <w:p w14:paraId="70525090" w14:textId="51F88A3C" w:rsidR="0089040E" w:rsidRPr="009E558E" w:rsidDel="00F101BE" w:rsidRDefault="0089040E" w:rsidP="00F101BE">
      <w:pPr>
        <w:pStyle w:val="Bullet1IRESC"/>
        <w:numPr>
          <w:ilvl w:val="0"/>
          <w:numId w:val="0"/>
        </w:numPr>
        <w:jc w:val="left"/>
        <w:rPr>
          <w:del w:id="2170" w:author="Vincentius Mario PURNAMA" w:date="2020-08-25T19:53:00Z"/>
          <w:moveTo w:id="2171" w:author="Sneha Kulkarni" w:date="2018-05-18T18:20:00Z"/>
        </w:rPr>
      </w:pPr>
    </w:p>
    <w:p w14:paraId="20E9A471" w14:textId="58C248A4" w:rsidR="0089040E" w:rsidRPr="009E558E" w:rsidDel="00F101BE" w:rsidRDefault="0089040E" w:rsidP="00F101BE">
      <w:pPr>
        <w:pStyle w:val="Bullet1IRESC"/>
        <w:ind w:left="0"/>
        <w:jc w:val="left"/>
        <w:rPr>
          <w:del w:id="2172" w:author="Vincentius Mario PURNAMA" w:date="2020-08-25T19:53:00Z"/>
          <w:moveTo w:id="2173" w:author="Sneha Kulkarni" w:date="2018-05-18T18:20:00Z"/>
        </w:rPr>
      </w:pPr>
      <w:moveTo w:id="2174" w:author="Sneha Kulkarni" w:date="2018-05-18T18:20:00Z">
        <w:del w:id="2175" w:author="Vincentius Mario PURNAMA" w:date="2020-08-25T19:53:00Z">
          <w:r w:rsidRPr="009E558E" w:rsidDel="00F101BE">
            <w:rPr>
              <w:rFonts w:ascii="Helvetica" w:hAnsi="Helvetica"/>
              <w:b/>
            </w:rPr>
            <w:delText>Fire Risk Assessment (FRA) and Building Risk Assessment (BRA), including CFD based fire modelling</w:delText>
          </w:r>
          <w:r w:rsidRPr="009E558E" w:rsidDel="00F101BE">
            <w:rPr>
              <w:b/>
            </w:rPr>
            <w:delText xml:space="preserve">: </w:delText>
          </w:r>
          <w:r w:rsidRPr="009E558E" w:rsidDel="00F101BE">
            <w:delText>FRA and BRA quantifies the fire and credible, expected explosion loads on sensitive receptors, typically equipment and buildings within the plant. Based on the material/ design endurance for each receptor, impairment frequencies can be determined to quantify and compare the risks between receptors. IRESC has the capability to provide modelling and analysis of fire and explosion risk results which are often presented in the form of fire/ explosion frequency exceedance curves to facilitate building and equipment siting and protection design.</w:delText>
          </w:r>
        </w:del>
      </w:moveTo>
    </w:p>
    <w:p w14:paraId="3E564DE8" w14:textId="3069AB73" w:rsidR="0089040E" w:rsidRPr="009E558E" w:rsidDel="00F101BE" w:rsidRDefault="0089040E" w:rsidP="00F101BE">
      <w:pPr>
        <w:pStyle w:val="Bullet1IRESC"/>
        <w:numPr>
          <w:ilvl w:val="0"/>
          <w:numId w:val="0"/>
        </w:numPr>
        <w:jc w:val="left"/>
        <w:rPr>
          <w:del w:id="2176" w:author="Vincentius Mario PURNAMA" w:date="2020-08-25T19:53:00Z"/>
          <w:moveTo w:id="2177" w:author="Sneha Kulkarni" w:date="2018-05-18T18:20:00Z"/>
          <w:highlight w:val="yellow"/>
        </w:rPr>
      </w:pPr>
    </w:p>
    <w:p w14:paraId="0FF7825E" w14:textId="6B2F02B2" w:rsidR="0089040E" w:rsidRPr="009E558E" w:rsidDel="00F101BE" w:rsidRDefault="0089040E" w:rsidP="00F101BE">
      <w:pPr>
        <w:pStyle w:val="Bullet1IRESC"/>
        <w:ind w:left="0"/>
        <w:jc w:val="left"/>
        <w:rPr>
          <w:del w:id="2178" w:author="Vincentius Mario PURNAMA" w:date="2020-08-25T19:53:00Z"/>
          <w:moveTo w:id="2179" w:author="Sneha Kulkarni" w:date="2018-05-18T18:20:00Z"/>
        </w:rPr>
      </w:pPr>
      <w:moveTo w:id="2180" w:author="Sneha Kulkarni" w:date="2018-05-18T18:20:00Z">
        <w:del w:id="2181" w:author="Vincentius Mario PURNAMA" w:date="2020-08-25T19:53:00Z">
          <w:r w:rsidRPr="009E558E" w:rsidDel="00F101BE">
            <w:rPr>
              <w:rFonts w:ascii="Helvetica" w:hAnsi="Helvetica"/>
              <w:b/>
            </w:rPr>
            <w:delText>Explosion Overpressure Analysis, including full probabilistic analysis with FLACS</w:delText>
          </w:r>
          <w:r w:rsidRPr="009E558E" w:rsidDel="00F101BE">
            <w:rPr>
              <w:b/>
            </w:rPr>
            <w:delText xml:space="preserve">: </w:delText>
          </w:r>
          <w:r w:rsidRPr="009E558E" w:rsidDel="00F101BE">
            <w:delText>While the conventional empirical explosion models such as Baker-Strehlow-Tang (BST) model, TNO multi-energy model predicts the explosion overpressures based on coarse assumptions and correlation, CFD explosion analysis allows accurate consideration of the effects of geometry and wind field over a complex terrain as well as the physics and chemistry involved in a gas explosion scenario. IRESC has the capability to undertake CFD modelling and carry out a full probabilistic analysis to further consider the likelihood of all analyzed explosion scenarios, expressing the overpressure results in the form of exceedance curves for optimal design solution.</w:delText>
          </w:r>
        </w:del>
      </w:moveTo>
    </w:p>
    <w:p w14:paraId="255115C2" w14:textId="0D03B0BA" w:rsidR="0089040E" w:rsidDel="00F101BE" w:rsidRDefault="0089040E" w:rsidP="00F101BE">
      <w:pPr>
        <w:pStyle w:val="Bullet1IRESC"/>
        <w:numPr>
          <w:ilvl w:val="0"/>
          <w:numId w:val="0"/>
        </w:numPr>
        <w:spacing w:line="240" w:lineRule="auto"/>
        <w:jc w:val="left"/>
        <w:rPr>
          <w:del w:id="2182" w:author="Vincentius Mario PURNAMA" w:date="2020-08-25T19:53:00Z"/>
          <w:moveTo w:id="2183" w:author="Sneha Kulkarni" w:date="2018-05-18T18:20:00Z"/>
          <w:rFonts w:ascii="Helvetica" w:hAnsi="Helvetica"/>
          <w:b/>
        </w:rPr>
      </w:pPr>
      <w:moveTo w:id="2184" w:author="Sneha Kulkarni" w:date="2018-05-18T18:20:00Z">
        <w:del w:id="2185" w:author="Vincentius Mario PURNAMA" w:date="2020-08-25T19:53:00Z">
          <w:r w:rsidRPr="009E558E" w:rsidDel="00F101BE">
            <w:rPr>
              <w:noProof/>
              <w:lang w:val="en-US" w:eastAsia="zh-TW"/>
            </w:rPr>
            <w:drawing>
              <wp:inline distT="0" distB="0" distL="0" distR="0" wp14:anchorId="53FCC4F8" wp14:editId="231D3CE2">
                <wp:extent cx="2596212" cy="1512000"/>
                <wp:effectExtent l="19050" t="19050" r="13970" b="1206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_crop.jpg"/>
                        <pic:cNvPicPr/>
                      </pic:nvPicPr>
                      <pic:blipFill>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96212" cy="1512000"/>
                        </a:xfrm>
                        <a:prstGeom prst="rect">
                          <a:avLst/>
                        </a:prstGeom>
                        <a:ln>
                          <a:solidFill>
                            <a:schemeClr val="tx1"/>
                          </a:solidFill>
                        </a:ln>
                      </pic:spPr>
                    </pic:pic>
                  </a:graphicData>
                </a:graphic>
              </wp:inline>
            </w:drawing>
          </w:r>
          <w:r w:rsidRPr="009E558E" w:rsidDel="00F101BE">
            <w:rPr>
              <w:noProof/>
              <w:lang w:val="en-US" w:eastAsia="zh-TW"/>
            </w:rPr>
            <w:drawing>
              <wp:inline distT="0" distB="0" distL="0" distR="0" wp14:anchorId="33B56359" wp14:editId="50B11E7B">
                <wp:extent cx="2449233" cy="1512000"/>
                <wp:effectExtent l="19050" t="19050" r="27305" b="12065"/>
                <wp:docPr id="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8317" b="6930"/>
                        <a:stretch/>
                      </pic:blipFill>
                      <pic:spPr bwMode="auto">
                        <a:xfrm>
                          <a:off x="0" y="0"/>
                          <a:ext cx="2449233" cy="1512000"/>
                        </a:xfrm>
                        <a:prstGeom prst="rect">
                          <a:avLst/>
                        </a:prstGeom>
                        <a:noFill/>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del>
      </w:moveTo>
    </w:p>
    <w:p w14:paraId="32BC8380" w14:textId="619F995F" w:rsidR="0089040E" w:rsidRPr="009E558E" w:rsidDel="00F101BE" w:rsidRDefault="0089040E" w:rsidP="00F101BE">
      <w:pPr>
        <w:pStyle w:val="Bullet1IRESC"/>
        <w:numPr>
          <w:ilvl w:val="0"/>
          <w:numId w:val="0"/>
        </w:numPr>
        <w:jc w:val="left"/>
        <w:rPr>
          <w:del w:id="2186" w:author="Vincentius Mario PURNAMA" w:date="2020-08-25T19:53:00Z"/>
          <w:moveTo w:id="2187" w:author="Sneha Kulkarni" w:date="2018-05-18T18:20:00Z"/>
        </w:rPr>
      </w:pPr>
    </w:p>
    <w:p w14:paraId="050D9F0B" w14:textId="1FBD90B7" w:rsidR="0089040E" w:rsidRPr="009E558E" w:rsidDel="00F101BE" w:rsidRDefault="0089040E" w:rsidP="00960EB1">
      <w:pPr>
        <w:pStyle w:val="Heading3"/>
        <w:numPr>
          <w:ilvl w:val="2"/>
          <w:numId w:val="13"/>
        </w:numPr>
        <w:ind w:left="0" w:rightChars="0" w:right="539" w:hanging="720"/>
        <w:contextualSpacing w:val="0"/>
        <w:rPr>
          <w:del w:id="2188" w:author="Vincentius Mario PURNAMA" w:date="2020-08-25T19:53:00Z"/>
          <w:moveTo w:id="2189" w:author="Sneha Kulkarni" w:date="2018-05-18T18:20:00Z"/>
        </w:rPr>
      </w:pPr>
      <w:moveTo w:id="2190" w:author="Sneha Kulkarni" w:date="2018-05-18T18:20:00Z">
        <w:del w:id="2191" w:author="Vincentius Mario PURNAMA" w:date="2020-08-25T19:53:00Z">
          <w:r w:rsidRPr="009E558E" w:rsidDel="00F101BE">
            <w:delText>Reliability Studies</w:delText>
          </w:r>
        </w:del>
      </w:moveTo>
    </w:p>
    <w:p w14:paraId="769B1ECB" w14:textId="555A0A96" w:rsidR="0089040E" w:rsidRPr="009E558E" w:rsidDel="00F101BE" w:rsidRDefault="0089040E" w:rsidP="00F101BE">
      <w:pPr>
        <w:pStyle w:val="Bullet1IRESC"/>
        <w:ind w:left="0"/>
        <w:jc w:val="left"/>
        <w:rPr>
          <w:del w:id="2192" w:author="Vincentius Mario PURNAMA" w:date="2020-08-25T19:53:00Z"/>
          <w:moveTo w:id="2193" w:author="Sneha Kulkarni" w:date="2018-05-18T18:20:00Z"/>
        </w:rPr>
      </w:pPr>
      <w:moveTo w:id="2194" w:author="Sneha Kulkarni" w:date="2018-05-18T18:20:00Z">
        <w:del w:id="2195" w:author="Vincentius Mario PURNAMA" w:date="2020-08-25T19:53:00Z">
          <w:r w:rsidRPr="009E558E" w:rsidDel="00F101BE">
            <w:rPr>
              <w:rFonts w:ascii="Helvetica" w:hAnsi="Helvetica"/>
              <w:b/>
            </w:rPr>
            <w:delText>SIL Verification</w:delText>
          </w:r>
          <w:r w:rsidRPr="009E558E" w:rsidDel="00F101BE">
            <w:rPr>
              <w:b/>
            </w:rPr>
            <w:delText>:</w:delText>
          </w:r>
          <w:r w:rsidRPr="009E558E" w:rsidDel="00F101BE">
            <w:delText xml:space="preserve"> SIL Verification is conducted to validate that the SIF design meets it’s assigned functional and integrity requirements on the basis of probability of failure in demand (PFD). IRESC team has extensive knowledge in using exSILentia, an integrated tool for various functional safety activities, developed by Exida to conduct the IPF Verification Study. Alternatively, FaultTree+ software developed by Isograph is also used by our team to estimate the PFD using Fault Tree Analysis (FTA), a technique widely applied to estimate the probability of unwanted events in multi-component systems.</w:delText>
          </w:r>
        </w:del>
      </w:moveTo>
    </w:p>
    <w:p w14:paraId="37F93B9F" w14:textId="7A5510A1" w:rsidR="0089040E" w:rsidRPr="009E558E" w:rsidDel="00F101BE" w:rsidRDefault="0089040E" w:rsidP="00F101BE">
      <w:pPr>
        <w:spacing w:after="0"/>
        <w:ind w:leftChars="0" w:left="0"/>
        <w:rPr>
          <w:del w:id="2196" w:author="Vincentius Mario PURNAMA" w:date="2020-08-25T19:53:00Z"/>
          <w:moveTo w:id="2197" w:author="Sneha Kulkarni" w:date="2018-05-18T18:20:00Z"/>
        </w:rPr>
      </w:pPr>
    </w:p>
    <w:p w14:paraId="6F710F90" w14:textId="11F62030" w:rsidR="0089040E" w:rsidRPr="009E558E" w:rsidDel="00F101BE" w:rsidRDefault="0089040E" w:rsidP="00F101BE">
      <w:pPr>
        <w:pStyle w:val="Bullet1IRESC"/>
        <w:ind w:left="0"/>
        <w:jc w:val="left"/>
        <w:rPr>
          <w:del w:id="2198" w:author="Vincentius Mario PURNAMA" w:date="2020-08-25T19:53:00Z"/>
          <w:moveTo w:id="2199" w:author="Sneha Kulkarni" w:date="2018-05-18T18:20:00Z"/>
        </w:rPr>
      </w:pPr>
      <w:moveTo w:id="2200" w:author="Sneha Kulkarni" w:date="2018-05-18T18:20:00Z">
        <w:del w:id="2201" w:author="Vincentius Mario PURNAMA" w:date="2020-08-25T19:53:00Z">
          <w:r w:rsidRPr="009E558E" w:rsidDel="00F101BE">
            <w:rPr>
              <w:rFonts w:ascii="Helvetica" w:hAnsi="Helvetica"/>
              <w:b/>
              <w:noProof/>
              <w:lang w:val="en-US" w:eastAsia="zh-TW"/>
            </w:rPr>
            <w:drawing>
              <wp:anchor distT="0" distB="0" distL="114300" distR="114300" simplePos="0" relativeHeight="251702784" behindDoc="1" locked="0" layoutInCell="1" allowOverlap="1" wp14:anchorId="35EB23A9" wp14:editId="18C3CF1B">
                <wp:simplePos x="0" y="0"/>
                <wp:positionH relativeFrom="column">
                  <wp:posOffset>4629766</wp:posOffset>
                </wp:positionH>
                <wp:positionV relativeFrom="paragraph">
                  <wp:posOffset>173763</wp:posOffset>
                </wp:positionV>
                <wp:extent cx="1525270" cy="1332230"/>
                <wp:effectExtent l="95250" t="95250" r="93980" b="96520"/>
                <wp:wrapThrough wrapText="bothSides">
                  <wp:wrapPolygon edited="0">
                    <wp:start x="0" y="-1544"/>
                    <wp:lineTo x="-1349" y="-927"/>
                    <wp:lineTo x="-1349" y="20694"/>
                    <wp:lineTo x="0" y="22856"/>
                    <wp:lineTo x="21582" y="22856"/>
                    <wp:lineTo x="22661" y="19150"/>
                    <wp:lineTo x="22661" y="4015"/>
                    <wp:lineTo x="21312" y="-618"/>
                    <wp:lineTo x="21312" y="-1544"/>
                    <wp:lineTo x="0" y="-1544"/>
                  </wp:wrapPolygon>
                </wp:wrapThrough>
                <wp:docPr id="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1525270" cy="1332230"/>
                        </a:xfrm>
                        <a:prstGeom prst="roundRect">
                          <a:avLst>
                            <a:gd name="adj" fmla="val 8594"/>
                          </a:avLst>
                        </a:prstGeom>
                        <a:solidFill>
                          <a:srgbClr val="FFFFFF">
                            <a:shade val="85000"/>
                          </a:srgbClr>
                        </a:solid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9E558E" w:rsidDel="00F101BE">
            <w:rPr>
              <w:rFonts w:ascii="Helvetica" w:hAnsi="Helvetica"/>
              <w:b/>
            </w:rPr>
            <w:delText>Reliability, Availability and Maintainability studies (RAM):</w:delText>
          </w:r>
          <w:r w:rsidRPr="009E558E" w:rsidDel="00F101BE">
            <w:rPr>
              <w:b/>
            </w:rPr>
            <w:delText xml:space="preserve"> </w:delText>
          </w:r>
          <w:r w:rsidRPr="009E558E" w:rsidDel="00F101BE">
            <w:delText>RAM</w:delText>
          </w:r>
          <w:r w:rsidRPr="009E558E" w:rsidDel="00F101BE">
            <w:rPr>
              <w:b/>
            </w:rPr>
            <w:delText xml:space="preserve"> </w:delText>
          </w:r>
          <w:r w:rsidRPr="009E558E" w:rsidDel="00F101BE">
            <w:delText>study is used to determine availability of the facility over the design life for comp</w:delText>
          </w:r>
          <w:r w:rsidRPr="009E558E" w:rsidDel="00F101BE">
            <w:rPr>
              <w:noProof/>
            </w:rPr>
            <w:delText xml:space="preserve"> </w:delText>
          </w:r>
          <w:r w:rsidRPr="009E558E" w:rsidDel="00F101BE">
            <w:delText xml:space="preserve">arison with its target availability as defined by project requirements. Key contributors to unavailability and their relative contribution (breakdown of system/equipment criticality) are also analyzed in the RAM study in order to enable identification of possible improvements to the equipment/facility configuration to further improve the overall reliability, availability and maintainability of the facility. Our team has expert knowledge in a wide of range of simulation and analysis techniques including Monte Carlo simulations, Markov modelling, Fault Tree Analysis, FMEA/ FMECA, etc. More importantly, we apply engineering knowledge and operating experience to develop practical, fit for purpose solutions, which help our clients to maximize their facilities’ productivity, availability and reliability with optimum resources. We can handle RAM studies using any of the industry recognized software such as MAROS, TARO, AvSim+, RAMP, or Petrinet depending on client requirements. </w:delText>
          </w:r>
        </w:del>
      </w:moveTo>
    </w:p>
    <w:p w14:paraId="5F6EE81E" w14:textId="2A3D8896" w:rsidR="0089040E" w:rsidRPr="009E558E" w:rsidDel="00F101BE" w:rsidRDefault="0089040E" w:rsidP="00F101BE">
      <w:pPr>
        <w:pStyle w:val="Bullet1IRESC"/>
        <w:numPr>
          <w:ilvl w:val="0"/>
          <w:numId w:val="0"/>
        </w:numPr>
        <w:jc w:val="left"/>
        <w:rPr>
          <w:del w:id="2202" w:author="Vincentius Mario PURNAMA" w:date="2020-08-25T19:53:00Z"/>
          <w:moveTo w:id="2203" w:author="Sneha Kulkarni" w:date="2018-05-18T18:20:00Z"/>
          <w:highlight w:val="yellow"/>
        </w:rPr>
      </w:pPr>
    </w:p>
    <w:p w14:paraId="3CCBBAD0" w14:textId="5C5DEAAA" w:rsidR="0089040E" w:rsidRPr="009E558E" w:rsidDel="00F101BE" w:rsidRDefault="0089040E" w:rsidP="00F101BE">
      <w:pPr>
        <w:pStyle w:val="Bullet1IRESC"/>
        <w:ind w:left="0"/>
        <w:jc w:val="left"/>
        <w:rPr>
          <w:del w:id="2204" w:author="Vincentius Mario PURNAMA" w:date="2020-08-25T19:53:00Z"/>
          <w:moveTo w:id="2205" w:author="Sneha Kulkarni" w:date="2018-05-18T18:20:00Z"/>
        </w:rPr>
      </w:pPr>
      <w:moveTo w:id="2206" w:author="Sneha Kulkarni" w:date="2018-05-18T18:20:00Z">
        <w:del w:id="2207" w:author="Vincentius Mario PURNAMA" w:date="2020-08-25T19:53:00Z">
          <w:r w:rsidRPr="009E558E" w:rsidDel="00F101BE">
            <w:rPr>
              <w:rFonts w:ascii="Helvetica" w:hAnsi="Helvetica"/>
              <w:b/>
            </w:rPr>
            <w:delText>Reliability Centered Maintenance studies (RCM):</w:delText>
          </w:r>
          <w:r w:rsidRPr="009E558E" w:rsidDel="00F101BE">
            <w:rPr>
              <w:b/>
            </w:rPr>
            <w:delText xml:space="preserve"> </w:delText>
          </w:r>
          <w:r w:rsidRPr="009E558E" w:rsidDel="00F101BE">
            <w:delText>Reliability Centered Maintenance (RCM) study is a step by step semi-quantitative analysis to review the maintenance strategy for a process/facility. The approach utilize systematically review of the maintenance strategy in terms of maintenance tasks and frequencies. IRESC can provide expertise in undertaking the following tasks in RCM studies:</w:delText>
          </w:r>
        </w:del>
      </w:moveTo>
    </w:p>
    <w:p w14:paraId="6ECA9753" w14:textId="46CCF61D" w:rsidR="0089040E" w:rsidRPr="009E558E" w:rsidDel="00F101BE" w:rsidRDefault="0089040E" w:rsidP="00960EB1">
      <w:pPr>
        <w:pStyle w:val="Bullet1IRESC"/>
        <w:numPr>
          <w:ilvl w:val="0"/>
          <w:numId w:val="14"/>
        </w:numPr>
        <w:ind w:left="0"/>
        <w:jc w:val="left"/>
        <w:rPr>
          <w:del w:id="2208" w:author="Vincentius Mario PURNAMA" w:date="2020-08-25T19:53:00Z"/>
          <w:moveTo w:id="2209" w:author="Sneha Kulkarni" w:date="2018-05-18T18:20:00Z"/>
        </w:rPr>
      </w:pPr>
      <w:moveTo w:id="2210" w:author="Sneha Kulkarni" w:date="2018-05-18T18:20:00Z">
        <w:del w:id="2211" w:author="Vincentius Mario PURNAMA" w:date="2020-08-25T19:53:00Z">
          <w:r w:rsidRPr="009E558E" w:rsidDel="00F101BE">
            <w:delText>Screening process to identify the most critical systems, or equipment for analysis based on reliability, project specifications, and client requirements.</w:delText>
          </w:r>
        </w:del>
      </w:moveTo>
    </w:p>
    <w:p w14:paraId="6D1C3C37" w14:textId="716B37DF" w:rsidR="0089040E" w:rsidRPr="009E558E" w:rsidDel="00F101BE" w:rsidRDefault="0089040E" w:rsidP="00960EB1">
      <w:pPr>
        <w:pStyle w:val="Bullet1IRESC"/>
        <w:numPr>
          <w:ilvl w:val="0"/>
          <w:numId w:val="14"/>
        </w:numPr>
        <w:ind w:left="0"/>
        <w:jc w:val="left"/>
        <w:rPr>
          <w:del w:id="2212" w:author="Vincentius Mario PURNAMA" w:date="2020-08-25T19:53:00Z"/>
          <w:moveTo w:id="2213" w:author="Sneha Kulkarni" w:date="2018-05-18T18:20:00Z"/>
        </w:rPr>
      </w:pPr>
      <w:moveTo w:id="2214" w:author="Sneha Kulkarni" w:date="2018-05-18T18:20:00Z">
        <w:del w:id="2215" w:author="Vincentius Mario PURNAMA" w:date="2020-08-25T19:53:00Z">
          <w:r w:rsidRPr="009E558E" w:rsidDel="00F101BE">
            <w:delText>Detailed assessment of the system or equipment’s functional requirements, the failure causes and associated effects.</w:delText>
          </w:r>
        </w:del>
      </w:moveTo>
    </w:p>
    <w:p w14:paraId="6F3F0DED" w14:textId="0FD6249B" w:rsidR="0089040E" w:rsidRPr="009E558E" w:rsidDel="00F101BE" w:rsidRDefault="0089040E" w:rsidP="00960EB1">
      <w:pPr>
        <w:pStyle w:val="Bullet1IRESC"/>
        <w:numPr>
          <w:ilvl w:val="0"/>
          <w:numId w:val="14"/>
        </w:numPr>
        <w:ind w:left="0"/>
        <w:jc w:val="left"/>
        <w:rPr>
          <w:del w:id="2216" w:author="Vincentius Mario PURNAMA" w:date="2020-08-25T19:53:00Z"/>
          <w:moveTo w:id="2217" w:author="Sneha Kulkarni" w:date="2018-05-18T18:20:00Z"/>
        </w:rPr>
      </w:pPr>
      <w:moveTo w:id="2218" w:author="Sneha Kulkarni" w:date="2018-05-18T18:20:00Z">
        <w:del w:id="2219" w:author="Vincentius Mario PURNAMA" w:date="2020-08-25T19:53:00Z">
          <w:r w:rsidRPr="009E558E" w:rsidDel="00F101BE">
            <w:delText>Development of failure management strategies in order to achieve optimized maintenance strategy and system reliability for optimal operation in the operating environment specific to each project.</w:delText>
          </w:r>
        </w:del>
      </w:moveTo>
    </w:p>
    <w:p w14:paraId="6106385A" w14:textId="4DA52A7F" w:rsidR="0089040E" w:rsidRPr="009E558E" w:rsidDel="00F101BE" w:rsidRDefault="0089040E" w:rsidP="00960EB1">
      <w:pPr>
        <w:pStyle w:val="Bullet1IRESC"/>
        <w:numPr>
          <w:ilvl w:val="0"/>
          <w:numId w:val="14"/>
        </w:numPr>
        <w:ind w:left="0"/>
        <w:jc w:val="left"/>
        <w:rPr>
          <w:del w:id="2220" w:author="Vincentius Mario PURNAMA" w:date="2020-08-25T19:53:00Z"/>
          <w:moveTo w:id="2221" w:author="Sneha Kulkarni" w:date="2018-05-18T18:20:00Z"/>
        </w:rPr>
      </w:pPr>
      <w:moveTo w:id="2222" w:author="Sneha Kulkarni" w:date="2018-05-18T18:20:00Z">
        <w:del w:id="2223" w:author="Vincentius Mario PURNAMA" w:date="2020-08-25T19:53:00Z">
          <w:r w:rsidRPr="009E558E" w:rsidDel="00F101BE">
            <w:delText>Optimization of the maintenance (condition based, or time based) frequency and mode, based on reliability, project specifications, and vendor requirements.</w:delText>
          </w:r>
        </w:del>
      </w:moveTo>
    </w:p>
    <w:p w14:paraId="46ACCD41" w14:textId="545C3941" w:rsidR="0089040E" w:rsidRPr="009E558E" w:rsidDel="00F101BE" w:rsidRDefault="0089040E" w:rsidP="00F101BE">
      <w:pPr>
        <w:spacing w:after="0"/>
        <w:ind w:leftChars="0" w:left="0"/>
        <w:rPr>
          <w:del w:id="2224" w:author="Vincentius Mario PURNAMA" w:date="2020-08-25T19:53:00Z"/>
          <w:moveTo w:id="2225" w:author="Sneha Kulkarni" w:date="2018-05-18T18:20:00Z"/>
        </w:rPr>
      </w:pPr>
    </w:p>
    <w:p w14:paraId="6E4B1A6A" w14:textId="285FD71D" w:rsidR="0089040E" w:rsidRPr="009E558E" w:rsidDel="00F101BE" w:rsidRDefault="0089040E" w:rsidP="00960EB1">
      <w:pPr>
        <w:pStyle w:val="Heading3"/>
        <w:numPr>
          <w:ilvl w:val="2"/>
          <w:numId w:val="13"/>
        </w:numPr>
        <w:ind w:left="0" w:rightChars="0" w:right="539" w:hanging="720"/>
        <w:contextualSpacing w:val="0"/>
        <w:rPr>
          <w:del w:id="2226" w:author="Vincentius Mario PURNAMA" w:date="2020-08-25T19:53:00Z"/>
          <w:moveTo w:id="2227" w:author="Sneha Kulkarni" w:date="2018-05-18T18:20:00Z"/>
        </w:rPr>
      </w:pPr>
      <w:moveTo w:id="2228" w:author="Sneha Kulkarni" w:date="2018-05-18T18:20:00Z">
        <w:del w:id="2229" w:author="Vincentius Mario PURNAMA" w:date="2020-08-25T19:53:00Z">
          <w:r w:rsidRPr="009E558E" w:rsidDel="00F101BE">
            <w:delText>Environmental and Occupational Health Studies</w:delText>
          </w:r>
        </w:del>
      </w:moveTo>
    </w:p>
    <w:p w14:paraId="5241529D" w14:textId="4EB97EC5" w:rsidR="0089040E" w:rsidRPr="009E558E" w:rsidDel="00F101BE" w:rsidRDefault="0089040E" w:rsidP="00F101BE">
      <w:pPr>
        <w:spacing w:after="240"/>
        <w:ind w:leftChars="0" w:left="0" w:right="562"/>
        <w:rPr>
          <w:del w:id="2230" w:author="Vincentius Mario PURNAMA" w:date="2020-08-25T19:53:00Z"/>
          <w:moveTo w:id="2231" w:author="Sneha Kulkarni" w:date="2018-05-18T18:20:00Z"/>
          <w:lang w:eastAsia="zh-HK"/>
        </w:rPr>
      </w:pPr>
      <w:moveTo w:id="2232" w:author="Sneha Kulkarni" w:date="2018-05-18T18:20:00Z">
        <w:del w:id="2233" w:author="Vincentius Mario PURNAMA" w:date="2020-08-25T19:53:00Z">
          <w:r w:rsidRPr="009E558E" w:rsidDel="00F101BE">
            <w:rPr>
              <w:noProof/>
              <w:highlight w:val="yellow"/>
              <w:lang w:val="en-US"/>
            </w:rPr>
            <mc:AlternateContent>
              <mc:Choice Requires="wpg">
                <w:drawing>
                  <wp:anchor distT="0" distB="0" distL="114300" distR="114300" simplePos="0" relativeHeight="251704832" behindDoc="0" locked="0" layoutInCell="1" allowOverlap="1" wp14:anchorId="2AED07F1" wp14:editId="625666D0">
                    <wp:simplePos x="0" y="0"/>
                    <wp:positionH relativeFrom="column">
                      <wp:posOffset>3844290</wp:posOffset>
                    </wp:positionH>
                    <wp:positionV relativeFrom="paragraph">
                      <wp:posOffset>396875</wp:posOffset>
                    </wp:positionV>
                    <wp:extent cx="2362200" cy="1660525"/>
                    <wp:effectExtent l="0" t="0" r="0" b="0"/>
                    <wp:wrapSquare wrapText="bothSides"/>
                    <wp:docPr id="15" name="Group 7"/>
                    <wp:cNvGraphicFramePr/>
                    <a:graphic xmlns:a="http://schemas.openxmlformats.org/drawingml/2006/main">
                      <a:graphicData uri="http://schemas.microsoft.com/office/word/2010/wordprocessingGroup">
                        <wpg:wgp>
                          <wpg:cNvGrpSpPr/>
                          <wpg:grpSpPr>
                            <a:xfrm>
                              <a:off x="0" y="0"/>
                              <a:ext cx="2362200" cy="1660525"/>
                              <a:chOff x="292180" y="0"/>
                              <a:chExt cx="6793785" cy="5011420"/>
                            </a:xfrm>
                          </wpg:grpSpPr>
                          <pic:pic xmlns:pic="http://schemas.openxmlformats.org/drawingml/2006/picture">
                            <pic:nvPicPr>
                              <pic:cNvPr id="21" name="Picture 21"/>
                              <pic:cNvPicPr/>
                            </pic:nvPicPr>
                            <pic:blipFill rotWithShape="1">
                              <a:blip r:embed="rId30" cstate="print">
                                <a:extLst>
                                  <a:ext uri="{28A0092B-C50C-407E-A947-70E740481C1C}">
                                    <a14:useLocalDpi xmlns:a14="http://schemas.microsoft.com/office/drawing/2010/main" val="0"/>
                                  </a:ext>
                                </a:extLst>
                              </a:blip>
                              <a:srcRect l="4123"/>
                              <a:stretch/>
                            </pic:blipFill>
                            <pic:spPr>
                              <a:xfrm>
                                <a:off x="292180" y="0"/>
                                <a:ext cx="6793785" cy="5011420"/>
                              </a:xfrm>
                              <a:prstGeom prst="rect">
                                <a:avLst/>
                              </a:prstGeom>
                            </pic:spPr>
                          </pic:pic>
                          <wps:wsp>
                            <wps:cNvPr id="22" name="Rectangle 22"/>
                            <wps:cNvSpPr/>
                            <wps:spPr>
                              <a:xfrm>
                                <a:off x="5219383" y="219710"/>
                                <a:ext cx="1752600" cy="1524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418783" y="4249420"/>
                                <a:ext cx="4800600" cy="5422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18996F" id="Group 7" o:spid="_x0000_s1026" style="position:absolute;margin-left:302.7pt;margin-top:31.25pt;width:186pt;height:130.75pt;z-index:251704832;mso-width-relative:margin;mso-height-relative:margin" coordorigin="2921" coordsize="67937,501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">
                    <v:shape id="Picture 21" o:spid="_x0000_s1027" type="#_x0000_t75" style="position:absolute;left:2921;width:67938;height:501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">
                      <v:imagedata r:id="rId31" o:title="" cropleft="2702f"/>
                    </v:shape>
                    <v:rect id="Rectangle 22" o:spid="_x0000_s1028" style="position:absolute;left:52193;top:2197;width:17526;height:15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" fillcolor="white [3212]" stroked="f" strokeweight="2pt"/>
                    <v:rect id="Rectangle 23" o:spid="_x0000_s1029" style="position:absolute;left:4187;top:42494;width:48006;height:5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" fillcolor="white [3212]" stroked="f" strokeweight="2pt"/>
                    <w10:wrap type="square"/>
                  </v:group>
                </w:pict>
              </mc:Fallback>
            </mc:AlternateContent>
          </w:r>
          <w:r w:rsidRPr="009E558E" w:rsidDel="00F101BE">
            <w:rPr>
              <w:lang w:eastAsia="zh-HK"/>
            </w:rPr>
            <w:delText>IRESC staff is also experienced in undertaking environmental and occupational health studies such as:</w:delText>
          </w:r>
        </w:del>
      </w:moveTo>
    </w:p>
    <w:p w14:paraId="2F0B1F7D" w14:textId="51B78624" w:rsidR="0089040E" w:rsidRPr="009E558E" w:rsidDel="00F101BE" w:rsidRDefault="0089040E" w:rsidP="00F101BE">
      <w:pPr>
        <w:pStyle w:val="Bullet1IRESC"/>
        <w:ind w:left="0"/>
        <w:jc w:val="left"/>
        <w:rPr>
          <w:del w:id="2234" w:author="Vincentius Mario PURNAMA" w:date="2020-08-25T19:53:00Z"/>
          <w:moveTo w:id="2235" w:author="Sneha Kulkarni" w:date="2018-05-18T18:20:00Z"/>
        </w:rPr>
      </w:pPr>
      <w:moveTo w:id="2236" w:author="Sneha Kulkarni" w:date="2018-05-18T18:20:00Z">
        <w:del w:id="2237" w:author="Vincentius Mario PURNAMA" w:date="2020-08-25T19:53:00Z">
          <w:r w:rsidRPr="009E558E" w:rsidDel="00F101BE">
            <w:delText>Environmental Impact Identification (ENVID)</w:delText>
          </w:r>
        </w:del>
      </w:moveTo>
    </w:p>
    <w:p w14:paraId="58C3B8B4" w14:textId="03361064" w:rsidR="0089040E" w:rsidRPr="009E558E" w:rsidDel="00F101BE" w:rsidRDefault="0089040E" w:rsidP="00F101BE">
      <w:pPr>
        <w:pStyle w:val="Bullet1IRESC"/>
        <w:ind w:left="0"/>
        <w:jc w:val="left"/>
        <w:rPr>
          <w:del w:id="2238" w:author="Vincentius Mario PURNAMA" w:date="2020-08-25T19:53:00Z"/>
          <w:moveTo w:id="2239" w:author="Sneha Kulkarni" w:date="2018-05-18T18:20:00Z"/>
        </w:rPr>
      </w:pPr>
      <w:moveTo w:id="2240" w:author="Sneha Kulkarni" w:date="2018-05-18T18:20:00Z">
        <w:del w:id="2241" w:author="Vincentius Mario PURNAMA" w:date="2020-08-25T19:53:00Z">
          <w:r w:rsidRPr="009E558E" w:rsidDel="00F101BE">
            <w:delText>Air Quality Dispersion Modelling</w:delText>
          </w:r>
        </w:del>
      </w:moveTo>
    </w:p>
    <w:p w14:paraId="6791B75E" w14:textId="6DB9478E" w:rsidR="0089040E" w:rsidRPr="009E558E" w:rsidDel="00F101BE" w:rsidRDefault="0089040E" w:rsidP="00F101BE">
      <w:pPr>
        <w:pStyle w:val="Bullet1IRESC"/>
        <w:ind w:left="0"/>
        <w:jc w:val="left"/>
        <w:rPr>
          <w:del w:id="2242" w:author="Vincentius Mario PURNAMA" w:date="2020-08-25T19:53:00Z"/>
          <w:moveTo w:id="2243" w:author="Sneha Kulkarni" w:date="2018-05-18T18:20:00Z"/>
        </w:rPr>
      </w:pPr>
      <w:moveTo w:id="2244" w:author="Sneha Kulkarni" w:date="2018-05-18T18:20:00Z">
        <w:del w:id="2245" w:author="Vincentius Mario PURNAMA" w:date="2020-08-25T19:53:00Z">
          <w:r w:rsidRPr="009E558E" w:rsidDel="00F101BE">
            <w:delText>Exhaust and Vent Dispersion Studies, including use of CFD modelling</w:delText>
          </w:r>
        </w:del>
      </w:moveTo>
    </w:p>
    <w:p w14:paraId="5C347327" w14:textId="71AB9390" w:rsidR="0089040E" w:rsidRPr="009E558E" w:rsidDel="00F101BE" w:rsidRDefault="0089040E" w:rsidP="00F101BE">
      <w:pPr>
        <w:pStyle w:val="Bullet1IRESC"/>
        <w:ind w:left="0"/>
        <w:jc w:val="left"/>
        <w:rPr>
          <w:del w:id="2246" w:author="Vincentius Mario PURNAMA" w:date="2020-08-25T19:53:00Z"/>
          <w:moveTo w:id="2247" w:author="Sneha Kulkarni" w:date="2018-05-18T18:20:00Z"/>
        </w:rPr>
      </w:pPr>
      <w:moveTo w:id="2248" w:author="Sneha Kulkarni" w:date="2018-05-18T18:20:00Z">
        <w:del w:id="2249" w:author="Vincentius Mario PURNAMA" w:date="2020-08-25T19:53:00Z">
          <w:r w:rsidRPr="009E558E" w:rsidDel="00F101BE">
            <w:delText>Noise Modelling</w:delText>
          </w:r>
        </w:del>
      </w:moveTo>
    </w:p>
    <w:p w14:paraId="63328F7C" w14:textId="3147844E" w:rsidR="0089040E" w:rsidRPr="009E558E" w:rsidDel="00F101BE" w:rsidRDefault="0089040E" w:rsidP="00F101BE">
      <w:pPr>
        <w:pStyle w:val="Bullet1IRESC"/>
        <w:ind w:left="0"/>
        <w:jc w:val="left"/>
        <w:rPr>
          <w:del w:id="2250" w:author="Vincentius Mario PURNAMA" w:date="2020-08-25T19:53:00Z"/>
          <w:moveTo w:id="2251" w:author="Sneha Kulkarni" w:date="2018-05-18T18:20:00Z"/>
        </w:rPr>
      </w:pPr>
      <w:moveTo w:id="2252" w:author="Sneha Kulkarni" w:date="2018-05-18T18:20:00Z">
        <w:del w:id="2253" w:author="Vincentius Mario PURNAMA" w:date="2020-08-25T19:53:00Z">
          <w:r w:rsidRPr="009E558E" w:rsidDel="00F101BE">
            <w:delText>Health, Safety and Environmental Impact Assessment (HSEIA)</w:delText>
          </w:r>
        </w:del>
      </w:moveTo>
    </w:p>
    <w:p w14:paraId="25B76C9A" w14:textId="0E4E55F7" w:rsidR="0089040E" w:rsidRPr="009E558E" w:rsidDel="00F101BE" w:rsidRDefault="0089040E" w:rsidP="00F101BE">
      <w:pPr>
        <w:pStyle w:val="Bullet1IRESC"/>
        <w:ind w:left="0"/>
        <w:jc w:val="left"/>
        <w:rPr>
          <w:del w:id="2254" w:author="Vincentius Mario PURNAMA" w:date="2020-08-25T19:53:00Z"/>
          <w:moveTo w:id="2255" w:author="Sneha Kulkarni" w:date="2018-05-18T18:20:00Z"/>
        </w:rPr>
      </w:pPr>
      <w:moveTo w:id="2256" w:author="Sneha Kulkarni" w:date="2018-05-18T18:20:00Z">
        <w:del w:id="2257" w:author="Vincentius Mario PURNAMA" w:date="2020-08-25T19:53:00Z">
          <w:r w:rsidRPr="009E558E" w:rsidDel="00F101BE">
            <w:delText>Leak Detection and Repair Programme</w:delText>
          </w:r>
        </w:del>
      </w:moveTo>
    </w:p>
    <w:p w14:paraId="08CE20A6" w14:textId="5B8F7865" w:rsidR="0089040E" w:rsidRPr="009E558E" w:rsidDel="00F101BE" w:rsidRDefault="0089040E" w:rsidP="00F101BE">
      <w:pPr>
        <w:pStyle w:val="Bullet1IRESC"/>
        <w:ind w:left="0"/>
        <w:jc w:val="left"/>
        <w:rPr>
          <w:del w:id="2258" w:author="Vincentius Mario PURNAMA" w:date="2020-08-25T19:53:00Z"/>
          <w:moveTo w:id="2259" w:author="Sneha Kulkarni" w:date="2018-05-18T18:20:00Z"/>
        </w:rPr>
      </w:pPr>
      <w:moveTo w:id="2260" w:author="Sneha Kulkarni" w:date="2018-05-18T18:20:00Z">
        <w:del w:id="2261" w:author="Vincentius Mario PURNAMA" w:date="2020-08-25T19:53:00Z">
          <w:r w:rsidRPr="009E558E" w:rsidDel="00F101BE">
            <w:delText>Occupational Health Risk Assessment</w:delText>
          </w:r>
        </w:del>
      </w:moveTo>
    </w:p>
    <w:p w14:paraId="66C72578" w14:textId="419DE25E" w:rsidR="0089040E" w:rsidRPr="009E558E" w:rsidDel="00F101BE" w:rsidRDefault="0089040E" w:rsidP="00F101BE">
      <w:pPr>
        <w:pStyle w:val="Bullet1IRESC"/>
        <w:ind w:left="0"/>
        <w:jc w:val="left"/>
        <w:rPr>
          <w:del w:id="2262" w:author="Vincentius Mario PURNAMA" w:date="2020-08-25T19:53:00Z"/>
          <w:moveTo w:id="2263" w:author="Sneha Kulkarni" w:date="2018-05-18T18:20:00Z"/>
        </w:rPr>
      </w:pPr>
      <w:moveTo w:id="2264" w:author="Sneha Kulkarni" w:date="2018-05-18T18:20:00Z">
        <w:del w:id="2265" w:author="Vincentius Mario PURNAMA" w:date="2020-08-25T19:53:00Z">
          <w:r w:rsidRPr="009E558E" w:rsidDel="00F101BE">
            <w:delText>Chemical Hazard Assessment</w:delText>
          </w:r>
        </w:del>
      </w:moveTo>
    </w:p>
    <w:p w14:paraId="00F54A09" w14:textId="280F0C05" w:rsidR="0089040E" w:rsidRPr="009E558E" w:rsidDel="00F101BE" w:rsidRDefault="0089040E" w:rsidP="00F101BE">
      <w:pPr>
        <w:pStyle w:val="Bullet1IRESC"/>
        <w:ind w:left="0"/>
        <w:jc w:val="left"/>
        <w:rPr>
          <w:del w:id="2266" w:author="Vincentius Mario PURNAMA" w:date="2020-08-25T19:53:00Z"/>
          <w:moveTo w:id="2267" w:author="Sneha Kulkarni" w:date="2018-05-18T18:20:00Z"/>
        </w:rPr>
      </w:pPr>
      <w:moveTo w:id="2268" w:author="Sneha Kulkarni" w:date="2018-05-18T18:20:00Z">
        <w:del w:id="2269" w:author="Vincentius Mario PURNAMA" w:date="2020-08-25T19:53:00Z">
          <w:r w:rsidRPr="009E558E" w:rsidDel="00F101BE">
            <w:delText>Regulatory Compliance Reviews</w:delText>
          </w:r>
        </w:del>
      </w:moveTo>
    </w:p>
    <w:p w14:paraId="5D25DBC9" w14:textId="76F1E5C7" w:rsidR="0089040E" w:rsidRPr="009E558E" w:rsidDel="00F101BE" w:rsidRDefault="0089040E" w:rsidP="00F101BE">
      <w:pPr>
        <w:pStyle w:val="Bullet1IRESC"/>
        <w:ind w:left="0"/>
        <w:jc w:val="left"/>
        <w:rPr>
          <w:del w:id="2270" w:author="Vincentius Mario PURNAMA" w:date="2020-08-25T19:53:00Z"/>
          <w:moveTo w:id="2271" w:author="Sneha Kulkarni" w:date="2018-05-18T18:20:00Z"/>
        </w:rPr>
      </w:pPr>
      <w:moveTo w:id="2272" w:author="Sneha Kulkarni" w:date="2018-05-18T18:20:00Z">
        <w:del w:id="2273" w:author="Vincentius Mario PURNAMA" w:date="2020-08-25T19:53:00Z">
          <w:r w:rsidRPr="009E558E" w:rsidDel="00F101BE">
            <w:delText>EHS Audits</w:delText>
          </w:r>
        </w:del>
      </w:moveTo>
    </w:p>
    <w:p w14:paraId="106DA7C8" w14:textId="390904EB" w:rsidR="0089040E" w:rsidRPr="009E558E" w:rsidDel="00F101BE" w:rsidRDefault="0089040E" w:rsidP="00F101BE">
      <w:pPr>
        <w:pStyle w:val="Bullet1IRESC"/>
        <w:numPr>
          <w:ilvl w:val="0"/>
          <w:numId w:val="0"/>
        </w:numPr>
        <w:jc w:val="left"/>
        <w:rPr>
          <w:del w:id="2274" w:author="Vincentius Mario PURNAMA" w:date="2020-08-25T19:53:00Z"/>
          <w:moveTo w:id="2275" w:author="Sneha Kulkarni" w:date="2018-05-18T18:20:00Z"/>
        </w:rPr>
      </w:pPr>
    </w:p>
    <w:p w14:paraId="59CA68F7" w14:textId="0B7DAA42" w:rsidR="0089040E" w:rsidRPr="009E558E" w:rsidDel="00F101BE" w:rsidRDefault="0089040E" w:rsidP="00960EB1">
      <w:pPr>
        <w:pStyle w:val="Heading3"/>
        <w:numPr>
          <w:ilvl w:val="2"/>
          <w:numId w:val="13"/>
        </w:numPr>
        <w:ind w:left="0" w:rightChars="0" w:right="539" w:hanging="720"/>
        <w:contextualSpacing w:val="0"/>
        <w:rPr>
          <w:del w:id="2276" w:author="Vincentius Mario PURNAMA" w:date="2020-08-25T19:53:00Z"/>
          <w:moveTo w:id="2277" w:author="Sneha Kulkarni" w:date="2018-05-18T18:20:00Z"/>
        </w:rPr>
      </w:pPr>
      <w:moveTo w:id="2278" w:author="Sneha Kulkarni" w:date="2018-05-18T18:20:00Z">
        <w:del w:id="2279" w:author="Vincentius Mario PURNAMA" w:date="2020-08-25T19:53:00Z">
          <w:r w:rsidRPr="009E558E" w:rsidDel="00F101BE">
            <w:delText>Other Safety Studies</w:delText>
          </w:r>
        </w:del>
      </w:moveTo>
    </w:p>
    <w:p w14:paraId="4529A63E" w14:textId="55701B8A" w:rsidR="0089040E" w:rsidRPr="009E558E" w:rsidDel="00F101BE" w:rsidRDefault="0089040E" w:rsidP="00F101BE">
      <w:pPr>
        <w:spacing w:after="240"/>
        <w:ind w:leftChars="0" w:left="0" w:right="562"/>
        <w:rPr>
          <w:del w:id="2280" w:author="Vincentius Mario PURNAMA" w:date="2020-08-25T19:53:00Z"/>
          <w:moveTo w:id="2281" w:author="Sneha Kulkarni" w:date="2018-05-18T18:20:00Z"/>
          <w:lang w:eastAsia="zh-HK"/>
        </w:rPr>
      </w:pPr>
      <w:moveTo w:id="2282" w:author="Sneha Kulkarni" w:date="2018-05-18T18:20:00Z">
        <w:del w:id="2283" w:author="Vincentius Mario PURNAMA" w:date="2020-08-25T19:53:00Z">
          <w:r w:rsidRPr="009E558E" w:rsidDel="00F101BE">
            <w:rPr>
              <w:noProof/>
              <w:lang w:val="en-US"/>
            </w:rPr>
            <mc:AlternateContent>
              <mc:Choice Requires="wpg">
                <w:drawing>
                  <wp:anchor distT="0" distB="0" distL="114300" distR="114300" simplePos="0" relativeHeight="251703808" behindDoc="0" locked="0" layoutInCell="1" allowOverlap="1" wp14:anchorId="27B33798" wp14:editId="216889A1">
                    <wp:simplePos x="0" y="0"/>
                    <wp:positionH relativeFrom="column">
                      <wp:posOffset>4137660</wp:posOffset>
                    </wp:positionH>
                    <wp:positionV relativeFrom="paragraph">
                      <wp:posOffset>523875</wp:posOffset>
                    </wp:positionV>
                    <wp:extent cx="1852295" cy="18999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1852295" cy="1899920"/>
                              <a:chOff x="0" y="0"/>
                              <a:chExt cx="2136038" cy="1792224"/>
                            </a:xfrm>
                          </wpg:grpSpPr>
                          <pic:pic xmlns:pic="http://schemas.openxmlformats.org/drawingml/2006/picture">
                            <pic:nvPicPr>
                              <pic:cNvPr id="28" name="Picture 3"/>
                              <pic:cNvPicPr>
                                <a:picLocks noChangeAspect="1"/>
                              </pic:cNvPicPr>
                            </pic:nvPicPr>
                            <pic:blipFill rotWithShape="1">
                              <a:blip r:embed="rId32" cstate="print">
                                <a:extLst>
                                  <a:ext uri="{28A0092B-C50C-407E-A947-70E740481C1C}">
                                    <a14:useLocalDpi xmlns:a14="http://schemas.microsoft.com/office/drawing/2010/main" val="0"/>
                                  </a:ext>
                                </a:extLst>
                              </a:blip>
                              <a:srcRect l="2936" r="6553"/>
                              <a:stretch/>
                            </pic:blipFill>
                            <pic:spPr bwMode="auto">
                              <a:xfrm>
                                <a:off x="0" y="0"/>
                                <a:ext cx="2136038" cy="1484985"/>
                              </a:xfrm>
                              <a:prstGeom prst="rect">
                                <a:avLst/>
                              </a:prstGeom>
                              <a:noFill/>
                              <a:ln>
                                <a:noFill/>
                              </a:ln>
                              <a:effectLst/>
                              <a:extLst>
                                <a:ext uri="{53640926-AAD7-44D8-BBD7-CCE9431645EC}">
                                  <a14:shadowObscured xmlns:a14="http://schemas.microsoft.com/office/drawing/2010/main"/>
                                </a:ext>
                              </a:extLst>
                            </pic:spPr>
                          </pic:pic>
                          <pic:pic xmlns:pic="http://schemas.openxmlformats.org/drawingml/2006/picture">
                            <pic:nvPicPr>
                              <pic:cNvPr id="29" name="Picture 4"/>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95021" y="1477670"/>
                                <a:ext cx="1419149" cy="3145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38C01F" id="Group 27" o:spid="_x0000_s1026" style="position:absolute;margin-left:325.8pt;margin-top:41.25pt;width:145.85pt;height:149.6pt;z-index:251703808;mso-width-relative:margin;mso-height-relative:margin" coordsize="21360,179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">
                    <v:shape id="Picture 3" o:spid="_x0000_s1027" type="#_x0000_t75" style="position:absolute;width:21360;height:14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">
                      <v:imagedata r:id="rId34" o:title="" cropleft="1924f" cropright="4295f"/>
                    </v:shape>
                    <v:shape id="Picture 4" o:spid="_x0000_s1028" type="#_x0000_t75" style="position:absolute;left:3950;top:14776;width:14191;height:3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">
                      <v:imagedata r:id="rId35" o:title=""/>
                    </v:shape>
                    <w10:wrap type="square"/>
                  </v:group>
                </w:pict>
              </mc:Fallback>
            </mc:AlternateContent>
          </w:r>
          <w:r w:rsidRPr="009E558E" w:rsidDel="00F101BE">
            <w:rPr>
              <w:lang w:eastAsia="zh-HK"/>
            </w:rPr>
            <w:delText>IRESC staff has undertaken a number of other safety studies for on-shore and offshore facilities, which include the following:</w:delText>
          </w:r>
        </w:del>
      </w:moveTo>
    </w:p>
    <w:p w14:paraId="69DB828B" w14:textId="4BA3BA98" w:rsidR="0089040E" w:rsidRPr="009E558E" w:rsidDel="00F101BE" w:rsidRDefault="0089040E" w:rsidP="00F101BE">
      <w:pPr>
        <w:pStyle w:val="Bullet1IRESC"/>
        <w:ind w:left="0"/>
        <w:jc w:val="left"/>
        <w:rPr>
          <w:del w:id="2284" w:author="Vincentius Mario PURNAMA" w:date="2020-08-25T19:53:00Z"/>
          <w:moveTo w:id="2285" w:author="Sneha Kulkarni" w:date="2018-05-18T18:20:00Z"/>
        </w:rPr>
      </w:pPr>
      <w:moveTo w:id="2286" w:author="Sneha Kulkarni" w:date="2018-05-18T18:20:00Z">
        <w:del w:id="2287" w:author="Vincentius Mario PURNAMA" w:date="2020-08-25T19:53:00Z">
          <w:r w:rsidRPr="009E558E" w:rsidDel="00F101BE">
            <w:delText>Design/</w:delText>
          </w:r>
          <w:r w:rsidDel="00F101BE">
            <w:delText xml:space="preserve"> </w:delText>
          </w:r>
          <w:r w:rsidRPr="009E558E" w:rsidDel="00F101BE">
            <w:delText>Operations Safety Case</w:delText>
          </w:r>
        </w:del>
      </w:moveTo>
    </w:p>
    <w:p w14:paraId="252C0F86" w14:textId="634980A9" w:rsidR="0089040E" w:rsidRPr="009E558E" w:rsidDel="00F101BE" w:rsidRDefault="0089040E" w:rsidP="00F101BE">
      <w:pPr>
        <w:pStyle w:val="Bullet1IRESC"/>
        <w:ind w:left="0"/>
        <w:jc w:val="left"/>
        <w:rPr>
          <w:del w:id="2288" w:author="Vincentius Mario PURNAMA" w:date="2020-08-25T19:53:00Z"/>
          <w:moveTo w:id="2289" w:author="Sneha Kulkarni" w:date="2018-05-18T18:20:00Z"/>
        </w:rPr>
      </w:pPr>
      <w:moveTo w:id="2290" w:author="Sneha Kulkarni" w:date="2018-05-18T18:20:00Z">
        <w:del w:id="2291" w:author="Vincentius Mario PURNAMA" w:date="2020-08-25T19:53:00Z">
          <w:r w:rsidRPr="009E558E" w:rsidDel="00F101BE">
            <w:delText>Control of Industrial Major Accident Hazards</w:delText>
          </w:r>
          <w:r w:rsidRPr="009E558E" w:rsidDel="00F101BE">
            <w:br/>
            <w:delText>(CIMAH) Study</w:delText>
          </w:r>
        </w:del>
      </w:moveTo>
    </w:p>
    <w:p w14:paraId="265C5947" w14:textId="5E895DEB" w:rsidR="0089040E" w:rsidRPr="009E558E" w:rsidDel="00F101BE" w:rsidRDefault="0089040E" w:rsidP="00F101BE">
      <w:pPr>
        <w:pStyle w:val="Bullet1IRESC"/>
        <w:ind w:left="0"/>
        <w:jc w:val="left"/>
        <w:rPr>
          <w:del w:id="2292" w:author="Vincentius Mario PURNAMA" w:date="2020-08-25T19:53:00Z"/>
          <w:moveTo w:id="2293" w:author="Sneha Kulkarni" w:date="2018-05-18T18:20:00Z"/>
        </w:rPr>
      </w:pPr>
      <w:moveTo w:id="2294" w:author="Sneha Kulkarni" w:date="2018-05-18T18:20:00Z">
        <w:del w:id="2295" w:author="Vincentius Mario PURNAMA" w:date="2020-08-25T19:53:00Z">
          <w:r w:rsidRPr="009E558E" w:rsidDel="00F101BE">
            <w:delText>Bow-Tie Analysis</w:delText>
          </w:r>
        </w:del>
      </w:moveTo>
    </w:p>
    <w:p w14:paraId="3FD9CB37" w14:textId="284B907C" w:rsidR="0089040E" w:rsidRPr="009E558E" w:rsidDel="00F101BE" w:rsidRDefault="0089040E" w:rsidP="00F101BE">
      <w:pPr>
        <w:pStyle w:val="Bullet1IRESC"/>
        <w:ind w:left="0"/>
        <w:jc w:val="left"/>
        <w:rPr>
          <w:del w:id="2296" w:author="Vincentius Mario PURNAMA" w:date="2020-08-25T19:53:00Z"/>
          <w:moveTo w:id="2297" w:author="Sneha Kulkarni" w:date="2018-05-18T18:20:00Z"/>
        </w:rPr>
      </w:pPr>
      <w:moveTo w:id="2298" w:author="Sneha Kulkarni" w:date="2018-05-18T18:20:00Z">
        <w:del w:id="2299" w:author="Vincentius Mario PURNAMA" w:date="2020-08-25T19:53:00Z">
          <w:r w:rsidRPr="009E558E" w:rsidDel="00F101BE">
            <w:delText>Hazard and Effects Register</w:delText>
          </w:r>
        </w:del>
      </w:moveTo>
    </w:p>
    <w:p w14:paraId="2155CF54" w14:textId="794D61C4" w:rsidR="0089040E" w:rsidRPr="009E558E" w:rsidDel="00F101BE" w:rsidRDefault="0089040E" w:rsidP="00F101BE">
      <w:pPr>
        <w:pStyle w:val="Bullet1IRESC"/>
        <w:ind w:left="0"/>
        <w:jc w:val="left"/>
        <w:rPr>
          <w:del w:id="2300" w:author="Vincentius Mario PURNAMA" w:date="2020-08-25T19:53:00Z"/>
          <w:moveTo w:id="2301" w:author="Sneha Kulkarni" w:date="2018-05-18T18:20:00Z"/>
        </w:rPr>
      </w:pPr>
      <w:moveTo w:id="2302" w:author="Sneha Kulkarni" w:date="2018-05-18T18:20:00Z">
        <w:del w:id="2303" w:author="Vincentius Mario PURNAMA" w:date="2020-08-25T19:53:00Z">
          <w:r w:rsidRPr="009E558E" w:rsidDel="00F101BE">
            <w:delText>Evacuation, Escape and Rescue Analysis</w:delText>
          </w:r>
        </w:del>
      </w:moveTo>
    </w:p>
    <w:p w14:paraId="73FF94E4" w14:textId="026902FA" w:rsidR="0089040E" w:rsidRPr="009E558E" w:rsidDel="00F101BE" w:rsidRDefault="0089040E" w:rsidP="00F101BE">
      <w:pPr>
        <w:pStyle w:val="Bullet1IRESC"/>
        <w:ind w:left="0"/>
        <w:jc w:val="left"/>
        <w:rPr>
          <w:del w:id="2304" w:author="Vincentius Mario PURNAMA" w:date="2020-08-25T19:53:00Z"/>
          <w:moveTo w:id="2305" w:author="Sneha Kulkarni" w:date="2018-05-18T18:20:00Z"/>
        </w:rPr>
      </w:pPr>
      <w:moveTo w:id="2306" w:author="Sneha Kulkarni" w:date="2018-05-18T18:20:00Z">
        <w:del w:id="2307" w:author="Vincentius Mario PURNAMA" w:date="2020-08-25T19:53:00Z">
          <w:r w:rsidRPr="009E558E" w:rsidDel="00F101BE">
            <w:delText>Emergency Systems Survivability Assessment</w:delText>
          </w:r>
        </w:del>
      </w:moveTo>
    </w:p>
    <w:p w14:paraId="2EFFE4B1" w14:textId="59E40D7A" w:rsidR="0089040E" w:rsidRPr="009E558E" w:rsidDel="00F101BE" w:rsidRDefault="0089040E" w:rsidP="00F101BE">
      <w:pPr>
        <w:pStyle w:val="Bullet1IRESC"/>
        <w:ind w:left="0"/>
        <w:jc w:val="left"/>
        <w:rPr>
          <w:del w:id="2308" w:author="Vincentius Mario PURNAMA" w:date="2020-08-25T19:53:00Z"/>
          <w:moveTo w:id="2309" w:author="Sneha Kulkarni" w:date="2018-05-18T18:20:00Z"/>
        </w:rPr>
      </w:pPr>
      <w:moveTo w:id="2310" w:author="Sneha Kulkarni" w:date="2018-05-18T18:20:00Z">
        <w:del w:id="2311" w:author="Vincentius Mario PURNAMA" w:date="2020-08-25T19:53:00Z">
          <w:r w:rsidRPr="009E558E" w:rsidDel="00F101BE">
            <w:delText>Emergency Response Plan Preparation/Review</w:delText>
          </w:r>
        </w:del>
      </w:moveTo>
    </w:p>
    <w:p w14:paraId="29F52980" w14:textId="3BE9E4FA" w:rsidR="0089040E" w:rsidRPr="009E558E" w:rsidDel="00F101BE" w:rsidRDefault="0089040E" w:rsidP="00F101BE">
      <w:pPr>
        <w:pStyle w:val="Bullet1IRESC"/>
        <w:ind w:left="0"/>
        <w:jc w:val="left"/>
        <w:rPr>
          <w:del w:id="2312" w:author="Vincentius Mario PURNAMA" w:date="2020-08-25T19:53:00Z"/>
          <w:moveTo w:id="2313" w:author="Sneha Kulkarni" w:date="2018-05-18T18:20:00Z"/>
        </w:rPr>
      </w:pPr>
      <w:moveTo w:id="2314" w:author="Sneha Kulkarni" w:date="2018-05-18T18:20:00Z">
        <w:del w:id="2315" w:author="Vincentius Mario PURNAMA" w:date="2020-08-25T19:53:00Z">
          <w:r w:rsidRPr="009E558E" w:rsidDel="00F101BE">
            <w:delText>Dropped Object Studies</w:delText>
          </w:r>
        </w:del>
      </w:moveTo>
    </w:p>
    <w:p w14:paraId="3D45ED1D" w14:textId="0B1DBB29" w:rsidR="0089040E" w:rsidRPr="009E558E" w:rsidDel="00F101BE" w:rsidRDefault="0089040E" w:rsidP="00F101BE">
      <w:pPr>
        <w:pStyle w:val="Bullet1IRESC"/>
        <w:ind w:left="0"/>
        <w:jc w:val="left"/>
        <w:rPr>
          <w:del w:id="2316" w:author="Vincentius Mario PURNAMA" w:date="2020-08-25T19:53:00Z"/>
          <w:moveTo w:id="2317" w:author="Sneha Kulkarni" w:date="2018-05-18T18:20:00Z"/>
        </w:rPr>
      </w:pPr>
      <w:moveTo w:id="2318" w:author="Sneha Kulkarni" w:date="2018-05-18T18:20:00Z">
        <w:del w:id="2319" w:author="Vincentius Mario PURNAMA" w:date="2020-08-25T19:53:00Z">
          <w:r w:rsidRPr="009E558E" w:rsidDel="00F101BE">
            <w:delText xml:space="preserve">Ship Collision Studies </w:delText>
          </w:r>
        </w:del>
      </w:moveTo>
    </w:p>
    <w:p w14:paraId="3EA654AA" w14:textId="7110E62C" w:rsidR="0089040E" w:rsidRPr="009E558E" w:rsidDel="00F101BE" w:rsidRDefault="0089040E" w:rsidP="00F101BE">
      <w:pPr>
        <w:pStyle w:val="Bullet1IRESC"/>
        <w:ind w:left="0"/>
        <w:jc w:val="left"/>
        <w:rPr>
          <w:del w:id="2320" w:author="Vincentius Mario PURNAMA" w:date="2020-08-25T19:53:00Z"/>
          <w:moveTo w:id="2321" w:author="Sneha Kulkarni" w:date="2018-05-18T18:20:00Z"/>
        </w:rPr>
      </w:pPr>
      <w:moveTo w:id="2322" w:author="Sneha Kulkarni" w:date="2018-05-18T18:20:00Z">
        <w:del w:id="2323" w:author="Vincentius Mario PURNAMA" w:date="2020-08-25T19:53:00Z">
          <w:r w:rsidRPr="009E558E" w:rsidDel="00F101BE">
            <w:delText>Helicopter Crash Studies</w:delText>
          </w:r>
        </w:del>
      </w:moveTo>
    </w:p>
    <w:p w14:paraId="0E0AE384" w14:textId="2F376643" w:rsidR="0089040E" w:rsidRPr="009E558E" w:rsidDel="00F101BE" w:rsidRDefault="0089040E" w:rsidP="00F101BE">
      <w:pPr>
        <w:pStyle w:val="Bullet1IRESC"/>
        <w:ind w:left="0"/>
        <w:jc w:val="left"/>
        <w:rPr>
          <w:del w:id="2324" w:author="Vincentius Mario PURNAMA" w:date="2020-08-25T19:53:00Z"/>
          <w:moveTo w:id="2325" w:author="Sneha Kulkarni" w:date="2018-05-18T18:20:00Z"/>
        </w:rPr>
      </w:pPr>
      <w:moveTo w:id="2326" w:author="Sneha Kulkarni" w:date="2018-05-18T18:20:00Z">
        <w:del w:id="2327" w:author="Vincentius Mario PURNAMA" w:date="2020-08-25T19:53:00Z">
          <w:r w:rsidRPr="009E558E" w:rsidDel="00F101BE">
            <w:delText>3D Fire &amp; Gas Mapping</w:delText>
          </w:r>
        </w:del>
      </w:moveTo>
    </w:p>
    <w:p w14:paraId="52C6E5B1" w14:textId="6BD5B733" w:rsidR="0089040E" w:rsidRPr="009E558E" w:rsidDel="00F101BE" w:rsidRDefault="0089040E" w:rsidP="00F101BE">
      <w:pPr>
        <w:pStyle w:val="Bullet1IRESC"/>
        <w:ind w:left="0"/>
        <w:jc w:val="left"/>
        <w:rPr>
          <w:del w:id="2328" w:author="Vincentius Mario PURNAMA" w:date="2020-08-25T19:53:00Z"/>
          <w:moveTo w:id="2329" w:author="Sneha Kulkarni" w:date="2018-05-18T18:20:00Z"/>
        </w:rPr>
      </w:pPr>
      <w:moveTo w:id="2330" w:author="Sneha Kulkarni" w:date="2018-05-18T18:20:00Z">
        <w:del w:id="2331" w:author="Vincentius Mario PURNAMA" w:date="2020-08-25T19:53:00Z">
          <w:r w:rsidRPr="009E558E" w:rsidDel="00F101BE">
            <w:delText>Flare Radiation and Dispersion Studies</w:delText>
          </w:r>
        </w:del>
      </w:moveTo>
    </w:p>
    <w:p w14:paraId="33668D9F" w14:textId="7A3F04D6" w:rsidR="0089040E" w:rsidRPr="009E558E" w:rsidDel="00F101BE" w:rsidRDefault="0089040E" w:rsidP="00F101BE">
      <w:pPr>
        <w:pStyle w:val="Bullet1IRESC"/>
        <w:ind w:left="0"/>
        <w:jc w:val="left"/>
        <w:rPr>
          <w:del w:id="2332" w:author="Vincentius Mario PURNAMA" w:date="2020-08-25T19:53:00Z"/>
          <w:moveTo w:id="2333" w:author="Sneha Kulkarni" w:date="2018-05-18T18:20:00Z"/>
        </w:rPr>
      </w:pPr>
      <w:moveTo w:id="2334" w:author="Sneha Kulkarni" w:date="2018-05-18T18:20:00Z">
        <w:del w:id="2335" w:author="Vincentius Mario PURNAMA" w:date="2020-08-25T19:53:00Z">
          <w:r w:rsidRPr="009E558E" w:rsidDel="00F101BE">
            <w:delText>HSE Management Systems Review</w:delText>
          </w:r>
        </w:del>
      </w:moveTo>
    </w:p>
    <w:p w14:paraId="0053C9D5" w14:textId="299B4595" w:rsidR="0089040E" w:rsidRPr="009E558E" w:rsidDel="00F101BE" w:rsidRDefault="0089040E" w:rsidP="00F101BE">
      <w:pPr>
        <w:pStyle w:val="Bullet1IRESC"/>
        <w:ind w:left="0"/>
        <w:jc w:val="left"/>
        <w:rPr>
          <w:del w:id="2336" w:author="Vincentius Mario PURNAMA" w:date="2020-08-25T19:53:00Z"/>
          <w:moveTo w:id="2337" w:author="Sneha Kulkarni" w:date="2018-05-18T18:20:00Z"/>
        </w:rPr>
      </w:pPr>
      <w:moveTo w:id="2338" w:author="Sneha Kulkarni" w:date="2018-05-18T18:20:00Z">
        <w:del w:id="2339" w:author="Vincentius Mario PURNAMA" w:date="2020-08-25T19:53:00Z">
          <w:r w:rsidRPr="009E558E" w:rsidDel="00F101BE">
            <w:delText>Simultaneous Operations (SIMOPS)</w:delText>
          </w:r>
        </w:del>
      </w:moveTo>
    </w:p>
    <w:p w14:paraId="2972A548" w14:textId="74DE0027" w:rsidR="0089040E" w:rsidRPr="009E558E" w:rsidDel="00F101BE" w:rsidRDefault="0089040E" w:rsidP="00F101BE">
      <w:pPr>
        <w:pStyle w:val="Bullet1IRESC"/>
        <w:ind w:left="0"/>
        <w:jc w:val="left"/>
        <w:rPr>
          <w:del w:id="2340" w:author="Vincentius Mario PURNAMA" w:date="2020-08-25T19:53:00Z"/>
          <w:moveTo w:id="2341" w:author="Sneha Kulkarni" w:date="2018-05-18T18:20:00Z"/>
        </w:rPr>
      </w:pPr>
      <w:moveTo w:id="2342" w:author="Sneha Kulkarni" w:date="2018-05-18T18:20:00Z">
        <w:del w:id="2343" w:author="Vincentius Mario PURNAMA" w:date="2020-08-25T19:53:00Z">
          <w:r w:rsidRPr="009E558E" w:rsidDel="00F101BE">
            <w:delText>Safety Critical Elements (SCE) Identification and Performance Standards (PS)</w:delText>
          </w:r>
        </w:del>
      </w:moveTo>
    </w:p>
    <w:p w14:paraId="2E3B77C7" w14:textId="0126C95F" w:rsidR="0089040E" w:rsidRPr="009E558E" w:rsidDel="00F101BE" w:rsidRDefault="0089040E" w:rsidP="00F101BE">
      <w:pPr>
        <w:pStyle w:val="Bullet1IRESC"/>
        <w:numPr>
          <w:ilvl w:val="0"/>
          <w:numId w:val="0"/>
        </w:numPr>
        <w:jc w:val="left"/>
        <w:rPr>
          <w:del w:id="2344" w:author="Vincentius Mario PURNAMA" w:date="2020-08-25T19:53:00Z"/>
          <w:moveTo w:id="2345" w:author="Sneha Kulkarni" w:date="2018-05-18T18:20:00Z"/>
        </w:rPr>
      </w:pPr>
      <w:moveTo w:id="2346" w:author="Sneha Kulkarni" w:date="2018-05-18T18:20:00Z">
        <w:del w:id="2347" w:author="Vincentius Mario PURNAMA" w:date="2020-08-25T19:53:00Z">
          <w:r w:rsidRPr="009E558E" w:rsidDel="00F101BE">
            <w:delText>Safety Critical Activities</w:delText>
          </w:r>
        </w:del>
      </w:moveTo>
    </w:p>
    <w:p w14:paraId="3A6ECD22" w14:textId="4807EA92" w:rsidR="0089040E" w:rsidRPr="009E558E" w:rsidDel="00F101BE" w:rsidRDefault="0089040E" w:rsidP="00F101BE">
      <w:pPr>
        <w:ind w:leftChars="0" w:left="0"/>
        <w:rPr>
          <w:del w:id="2348" w:author="Vincentius Mario PURNAMA" w:date="2020-08-25T19:53:00Z"/>
          <w:moveTo w:id="2349" w:author="Sneha Kulkarni" w:date="2018-05-18T18:20:00Z"/>
          <w:lang w:eastAsia="zh-HK"/>
        </w:rPr>
      </w:pPr>
    </w:p>
    <w:p w14:paraId="47C061E6" w14:textId="1D7A3D2F" w:rsidR="0089040E" w:rsidRPr="00EC021C" w:rsidDel="00F101BE" w:rsidRDefault="0089040E" w:rsidP="00F101BE">
      <w:pPr>
        <w:ind w:leftChars="0" w:left="0"/>
        <w:rPr>
          <w:del w:id="2350" w:author="Vincentius Mario PURNAMA" w:date="2020-08-25T19:53:00Z"/>
          <w:moveTo w:id="2351" w:author="Sneha Kulkarni" w:date="2018-05-18T18:20:00Z"/>
          <w:rFonts w:ascii="Helvetica" w:hAnsi="Helvetica" w:cs="Helvetica"/>
          <w:b/>
          <w:sz w:val="40"/>
          <w:szCs w:val="40"/>
        </w:rPr>
      </w:pPr>
      <w:moveTo w:id="2352" w:author="Sneha Kulkarni" w:date="2018-05-18T18:20:00Z">
        <w:del w:id="2353" w:author="Vincentius Mario PURNAMA" w:date="2020-08-25T19:53:00Z">
          <w:r w:rsidRPr="009E558E" w:rsidDel="00F101BE">
            <w:rPr>
              <w:lang w:eastAsia="zh-HK"/>
            </w:rPr>
            <w:delText xml:space="preserve">IRESC services also includes the use of Computational Fluid Dynamics (CFD) for full probabilistic explosion modelling with the FLACS software, fire modelling with KFX and dispersion / thermal plume type studies with ANSYS CFX. </w:delText>
          </w:r>
        </w:del>
      </w:moveTo>
    </w:p>
    <w:moveToRangeEnd w:id="2036"/>
    <w:p w14:paraId="23FF5026" w14:textId="3CF5944C" w:rsidR="00C61A86" w:rsidRPr="0089040E" w:rsidDel="00F101BE" w:rsidRDefault="00C61A86" w:rsidP="00F101BE">
      <w:pPr>
        <w:tabs>
          <w:tab w:val="left" w:pos="9498"/>
        </w:tabs>
        <w:spacing w:after="300" w:line="240" w:lineRule="auto"/>
        <w:ind w:leftChars="0" w:left="0"/>
        <w:rPr>
          <w:del w:id="2354" w:author="Vincentius Mario PURNAMA" w:date="2020-08-25T19:53:00Z"/>
          <w:rFonts w:ascii="Helvetica" w:hAnsi="Helvetica" w:cs="Helvetica"/>
          <w:b/>
          <w:sz w:val="40"/>
          <w:szCs w:val="40"/>
          <w:lang w:eastAsia="zh-HK"/>
        </w:rPr>
      </w:pPr>
    </w:p>
    <w:p w14:paraId="641E3790" w14:textId="3446F6E2" w:rsidR="001641BE" w:rsidDel="00F101BE" w:rsidRDefault="001641BE" w:rsidP="00F101BE">
      <w:pPr>
        <w:tabs>
          <w:tab w:val="left" w:pos="9498"/>
        </w:tabs>
        <w:spacing w:after="300" w:line="240" w:lineRule="auto"/>
        <w:ind w:leftChars="0" w:left="0"/>
        <w:rPr>
          <w:del w:id="2355" w:author="Vincentius Mario PURNAMA" w:date="2020-08-25T19:53:00Z"/>
          <w:rFonts w:ascii="Helvetica" w:hAnsi="Helvetica" w:cs="Helvetica"/>
          <w:b/>
          <w:sz w:val="40"/>
          <w:szCs w:val="40"/>
          <w:lang w:eastAsia="zh-HK"/>
        </w:rPr>
      </w:pPr>
    </w:p>
    <w:p w14:paraId="76468938" w14:textId="217A1CB0" w:rsidR="001641BE" w:rsidDel="00F101BE" w:rsidRDefault="001641BE" w:rsidP="00F101BE">
      <w:pPr>
        <w:tabs>
          <w:tab w:val="left" w:pos="9498"/>
        </w:tabs>
        <w:spacing w:after="300" w:line="240" w:lineRule="auto"/>
        <w:ind w:leftChars="0" w:left="0"/>
        <w:rPr>
          <w:del w:id="2356" w:author="Vincentius Mario PURNAMA" w:date="2020-08-25T19:53:00Z"/>
          <w:rFonts w:ascii="Helvetica" w:hAnsi="Helvetica" w:cs="Helvetica"/>
          <w:b/>
          <w:sz w:val="40"/>
          <w:szCs w:val="40"/>
          <w:lang w:eastAsia="zh-HK"/>
        </w:rPr>
      </w:pPr>
    </w:p>
    <w:p w14:paraId="0B0B177E" w14:textId="64AB4495" w:rsidR="001641BE" w:rsidDel="00F101BE" w:rsidRDefault="001641BE" w:rsidP="00F101BE">
      <w:pPr>
        <w:tabs>
          <w:tab w:val="left" w:pos="9498"/>
        </w:tabs>
        <w:spacing w:after="300" w:line="240" w:lineRule="auto"/>
        <w:ind w:leftChars="0" w:left="0"/>
        <w:rPr>
          <w:del w:id="2357" w:author="Vincentius Mario PURNAMA" w:date="2020-08-25T19:53:00Z"/>
          <w:rFonts w:ascii="Helvetica" w:hAnsi="Helvetica" w:cs="Helvetica"/>
          <w:b/>
          <w:sz w:val="40"/>
          <w:szCs w:val="40"/>
          <w:lang w:eastAsia="zh-HK"/>
        </w:rPr>
      </w:pPr>
    </w:p>
    <w:p w14:paraId="4390F0D9" w14:textId="1972EE42" w:rsidR="001641BE" w:rsidDel="00F101BE" w:rsidRDefault="001641BE" w:rsidP="00F101BE">
      <w:pPr>
        <w:tabs>
          <w:tab w:val="left" w:pos="9498"/>
        </w:tabs>
        <w:spacing w:after="300" w:line="240" w:lineRule="auto"/>
        <w:ind w:leftChars="0" w:left="0"/>
        <w:rPr>
          <w:del w:id="2358" w:author="Vincentius Mario PURNAMA" w:date="2020-08-25T19:53:00Z"/>
          <w:rFonts w:ascii="Helvetica" w:hAnsi="Helvetica" w:cs="Helvetica"/>
          <w:b/>
          <w:sz w:val="40"/>
          <w:szCs w:val="40"/>
          <w:lang w:eastAsia="zh-HK"/>
        </w:rPr>
      </w:pPr>
    </w:p>
    <w:p w14:paraId="2A7497E4" w14:textId="692B238E" w:rsidR="001641BE" w:rsidDel="00F101BE" w:rsidRDefault="001641BE" w:rsidP="00F101BE">
      <w:pPr>
        <w:tabs>
          <w:tab w:val="left" w:pos="9498"/>
        </w:tabs>
        <w:spacing w:after="300" w:line="240" w:lineRule="auto"/>
        <w:ind w:leftChars="0" w:left="0"/>
        <w:rPr>
          <w:del w:id="2359" w:author="Vincentius Mario PURNAMA" w:date="2020-08-25T19:53:00Z"/>
          <w:rFonts w:ascii="Helvetica" w:hAnsi="Helvetica" w:cs="Helvetica"/>
          <w:b/>
          <w:sz w:val="40"/>
          <w:szCs w:val="40"/>
          <w:lang w:eastAsia="zh-HK"/>
        </w:rPr>
      </w:pPr>
    </w:p>
    <w:p w14:paraId="55F3BE40" w14:textId="36FFE6AA" w:rsidR="001641BE" w:rsidDel="00F101BE" w:rsidRDefault="001641BE" w:rsidP="00F101BE">
      <w:pPr>
        <w:tabs>
          <w:tab w:val="left" w:pos="9498"/>
        </w:tabs>
        <w:spacing w:after="300" w:line="240" w:lineRule="auto"/>
        <w:ind w:leftChars="0" w:left="0"/>
        <w:rPr>
          <w:del w:id="2360" w:author="Vincentius Mario PURNAMA" w:date="2020-08-25T19:53:00Z"/>
          <w:rFonts w:ascii="Helvetica" w:hAnsi="Helvetica" w:cs="Helvetica"/>
          <w:b/>
          <w:sz w:val="40"/>
          <w:szCs w:val="40"/>
          <w:lang w:eastAsia="zh-HK"/>
        </w:rPr>
      </w:pPr>
    </w:p>
    <w:p w14:paraId="02D66E7A" w14:textId="1240C6B3" w:rsidR="001641BE" w:rsidDel="00F101BE" w:rsidRDefault="001641BE" w:rsidP="00F101BE">
      <w:pPr>
        <w:tabs>
          <w:tab w:val="left" w:pos="9498"/>
        </w:tabs>
        <w:spacing w:after="300" w:line="240" w:lineRule="auto"/>
        <w:ind w:leftChars="0" w:left="0"/>
        <w:rPr>
          <w:del w:id="2361" w:author="Vincentius Mario PURNAMA" w:date="2020-08-25T19:53:00Z"/>
          <w:rFonts w:ascii="Helvetica" w:hAnsi="Helvetica" w:cs="Helvetica"/>
          <w:b/>
          <w:sz w:val="40"/>
          <w:szCs w:val="40"/>
          <w:lang w:eastAsia="zh-HK"/>
        </w:rPr>
      </w:pPr>
    </w:p>
    <w:p w14:paraId="7758EDE6" w14:textId="5A138AAE" w:rsidR="001641BE" w:rsidDel="00F101BE" w:rsidRDefault="001641BE" w:rsidP="00F101BE">
      <w:pPr>
        <w:tabs>
          <w:tab w:val="left" w:pos="9498"/>
        </w:tabs>
        <w:spacing w:after="300" w:line="240" w:lineRule="auto"/>
        <w:ind w:leftChars="0" w:left="0"/>
        <w:rPr>
          <w:del w:id="2362" w:author="Vincentius Mario PURNAMA" w:date="2020-08-25T19:53:00Z"/>
          <w:rFonts w:ascii="Helvetica" w:hAnsi="Helvetica" w:cs="Helvetica"/>
          <w:b/>
          <w:sz w:val="40"/>
          <w:szCs w:val="40"/>
          <w:lang w:eastAsia="zh-HK"/>
        </w:rPr>
      </w:pPr>
    </w:p>
    <w:p w14:paraId="29AB7783" w14:textId="5EC7B2CB" w:rsidR="00905DEA" w:rsidDel="00F101BE" w:rsidRDefault="00905DEA" w:rsidP="00F101BE">
      <w:pPr>
        <w:spacing w:after="0" w:line="240" w:lineRule="auto"/>
        <w:ind w:leftChars="0" w:left="0" w:right="0"/>
        <w:contextualSpacing w:val="0"/>
        <w:rPr>
          <w:ins w:id="2363" w:author="Sneha Kulkarni" w:date="2018-05-18T18:26:00Z"/>
          <w:del w:id="2364" w:author="Vincentius Mario PURNAMA" w:date="2020-08-25T19:53:00Z"/>
          <w:rFonts w:ascii="Helvetica" w:hAnsi="Helvetica" w:cs="Helvetica"/>
          <w:b/>
          <w:sz w:val="40"/>
          <w:szCs w:val="40"/>
          <w:lang w:eastAsia="zh-HK"/>
        </w:rPr>
      </w:pPr>
      <w:ins w:id="2365" w:author="Sneha Kulkarni" w:date="2018-05-18T18:26:00Z">
        <w:del w:id="2366" w:author="Vincentius Mario PURNAMA" w:date="2020-08-25T19:53:00Z">
          <w:r w:rsidDel="00F101BE">
            <w:rPr>
              <w:rFonts w:ascii="Helvetica" w:hAnsi="Helvetica" w:cs="Helvetica"/>
              <w:b/>
              <w:sz w:val="40"/>
              <w:szCs w:val="40"/>
              <w:lang w:eastAsia="zh-HK"/>
            </w:rPr>
            <w:br w:type="page"/>
          </w:r>
        </w:del>
      </w:ins>
    </w:p>
    <w:p w14:paraId="29CC38C9" w14:textId="2E230624" w:rsidR="001641BE" w:rsidDel="00F101BE" w:rsidRDefault="001641BE" w:rsidP="00F101BE">
      <w:pPr>
        <w:tabs>
          <w:tab w:val="left" w:pos="9498"/>
        </w:tabs>
        <w:spacing w:after="300" w:line="240" w:lineRule="auto"/>
        <w:ind w:leftChars="0" w:left="0"/>
        <w:rPr>
          <w:del w:id="2367" w:author="Vincentius Mario PURNAMA" w:date="2020-08-25T19:53:00Z"/>
          <w:rFonts w:ascii="Helvetica" w:hAnsi="Helvetica" w:cs="Helvetica"/>
          <w:b/>
          <w:sz w:val="40"/>
          <w:szCs w:val="40"/>
          <w:lang w:eastAsia="zh-HK"/>
        </w:rPr>
      </w:pPr>
    </w:p>
    <w:p w14:paraId="743E4189" w14:textId="10AF583D" w:rsidR="00020A48" w:rsidRPr="00905DEA" w:rsidDel="00F101BE" w:rsidRDefault="00020A48" w:rsidP="00F101BE">
      <w:pPr>
        <w:tabs>
          <w:tab w:val="left" w:pos="9498"/>
        </w:tabs>
        <w:spacing w:after="300" w:line="240" w:lineRule="auto"/>
        <w:ind w:leftChars="0" w:left="0"/>
        <w:rPr>
          <w:del w:id="2368" w:author="Vincentius Mario PURNAMA" w:date="2020-08-25T19:53:00Z"/>
          <w:rFonts w:ascii="Helvetica" w:hAnsi="Helvetica" w:cs="Helvetica"/>
          <w:b/>
          <w:sz w:val="40"/>
          <w:szCs w:val="40"/>
          <w:lang w:eastAsia="zh-HK"/>
        </w:rPr>
      </w:pPr>
    </w:p>
    <w:p w14:paraId="30D641B0" w14:textId="31D8E8BD" w:rsidR="00020A48" w:rsidRPr="00EC021C" w:rsidDel="00F101BE" w:rsidRDefault="00020A48" w:rsidP="00F101BE">
      <w:pPr>
        <w:tabs>
          <w:tab w:val="left" w:pos="9498"/>
        </w:tabs>
        <w:spacing w:after="300" w:line="240" w:lineRule="auto"/>
        <w:ind w:leftChars="0" w:left="0"/>
        <w:rPr>
          <w:del w:id="2369" w:author="Vincentius Mario PURNAMA" w:date="2020-08-25T19:53:00Z"/>
          <w:rFonts w:ascii="Helvetica" w:hAnsi="Helvetica" w:cs="Helvetica"/>
          <w:b/>
          <w:sz w:val="40"/>
          <w:szCs w:val="40"/>
          <w:lang w:eastAsia="zh-HK"/>
        </w:rPr>
      </w:pPr>
    </w:p>
    <w:p w14:paraId="26A2D042" w14:textId="6965668F" w:rsidR="00020A48" w:rsidRPr="00EC021C" w:rsidDel="00F101BE" w:rsidRDefault="00020A48" w:rsidP="00F101BE">
      <w:pPr>
        <w:tabs>
          <w:tab w:val="left" w:pos="9498"/>
        </w:tabs>
        <w:spacing w:after="300" w:line="240" w:lineRule="auto"/>
        <w:ind w:leftChars="0" w:left="0"/>
        <w:rPr>
          <w:del w:id="2370" w:author="Vincentius Mario PURNAMA" w:date="2020-08-25T19:53:00Z"/>
          <w:rFonts w:ascii="Helvetica" w:hAnsi="Helvetica" w:cs="Helvetica"/>
          <w:b/>
          <w:sz w:val="40"/>
          <w:szCs w:val="40"/>
          <w:lang w:eastAsia="zh-HK"/>
        </w:rPr>
      </w:pPr>
    </w:p>
    <w:p w14:paraId="4F1C4D37" w14:textId="721C7C39" w:rsidR="00020A48" w:rsidRPr="00EC021C" w:rsidDel="00F101BE" w:rsidRDefault="00020A48" w:rsidP="00F101BE">
      <w:pPr>
        <w:tabs>
          <w:tab w:val="left" w:pos="9498"/>
        </w:tabs>
        <w:spacing w:after="300" w:line="240" w:lineRule="auto"/>
        <w:ind w:leftChars="0" w:left="0"/>
        <w:rPr>
          <w:del w:id="2371" w:author="Vincentius Mario PURNAMA" w:date="2020-08-25T19:53:00Z"/>
          <w:rFonts w:ascii="Helvetica" w:hAnsi="Helvetica" w:cs="Helvetica"/>
          <w:b/>
          <w:sz w:val="40"/>
          <w:szCs w:val="40"/>
          <w:lang w:eastAsia="zh-HK"/>
        </w:rPr>
      </w:pPr>
    </w:p>
    <w:p w14:paraId="0BCB1DA3" w14:textId="49D695B6" w:rsidR="00020A48" w:rsidRPr="00EC021C" w:rsidDel="00F101BE" w:rsidRDefault="00020A48" w:rsidP="00F101BE">
      <w:pPr>
        <w:tabs>
          <w:tab w:val="left" w:pos="9498"/>
        </w:tabs>
        <w:spacing w:after="300" w:line="240" w:lineRule="auto"/>
        <w:ind w:leftChars="0" w:left="0"/>
        <w:rPr>
          <w:del w:id="2372" w:author="Vincentius Mario PURNAMA" w:date="2020-08-25T19:53:00Z"/>
          <w:rFonts w:ascii="Helvetica" w:hAnsi="Helvetica" w:cs="Helvetica"/>
          <w:b/>
          <w:sz w:val="40"/>
          <w:szCs w:val="40"/>
          <w:lang w:eastAsia="zh-HK"/>
        </w:rPr>
      </w:pPr>
    </w:p>
    <w:p w14:paraId="0A3CA3DA" w14:textId="483A3C76" w:rsidR="00020A48" w:rsidDel="00F101BE" w:rsidRDefault="00020A48" w:rsidP="00F101BE">
      <w:pPr>
        <w:tabs>
          <w:tab w:val="left" w:pos="9498"/>
        </w:tabs>
        <w:spacing w:after="300" w:line="240" w:lineRule="auto"/>
        <w:ind w:leftChars="0" w:left="0"/>
        <w:rPr>
          <w:ins w:id="2373" w:author="Sneha Kulkarni" w:date="2018-05-18T18:26:00Z"/>
          <w:del w:id="2374" w:author="Vincentius Mario PURNAMA" w:date="2020-08-25T19:53:00Z"/>
          <w:rFonts w:ascii="Helvetica" w:hAnsi="Helvetica" w:cs="Helvetica"/>
          <w:b/>
          <w:sz w:val="40"/>
          <w:szCs w:val="40"/>
          <w:lang w:val="en-US"/>
        </w:rPr>
      </w:pPr>
    </w:p>
    <w:p w14:paraId="36656E21" w14:textId="7D2E506F" w:rsidR="00905DEA" w:rsidRPr="00905DEA" w:rsidDel="00F101BE" w:rsidRDefault="00905DEA" w:rsidP="00F101BE">
      <w:pPr>
        <w:tabs>
          <w:tab w:val="left" w:pos="9498"/>
        </w:tabs>
        <w:spacing w:after="300" w:line="240" w:lineRule="auto"/>
        <w:ind w:leftChars="0" w:left="0"/>
        <w:rPr>
          <w:del w:id="2375" w:author="Vincentius Mario PURNAMA" w:date="2020-08-25T19:53:00Z"/>
          <w:rFonts w:ascii="Helvetica" w:hAnsi="Helvetica" w:cs="Helvetica"/>
          <w:b/>
          <w:sz w:val="40"/>
          <w:szCs w:val="40"/>
          <w:lang w:val="en-US"/>
        </w:rPr>
      </w:pPr>
    </w:p>
    <w:p w14:paraId="4ED3F2B9" w14:textId="6DF5D8F9" w:rsidR="00905DEA" w:rsidDel="00F101BE" w:rsidRDefault="00905DEA" w:rsidP="00F101BE">
      <w:pPr>
        <w:tabs>
          <w:tab w:val="left" w:pos="9498"/>
        </w:tabs>
        <w:spacing w:after="300" w:line="240" w:lineRule="auto"/>
        <w:ind w:leftChars="0" w:left="0"/>
        <w:rPr>
          <w:ins w:id="2376" w:author="Sneha Kulkarni" w:date="2018-05-18T18:26:00Z"/>
          <w:del w:id="2377" w:author="Vincentius Mario PURNAMA" w:date="2020-08-25T19:53:00Z"/>
          <w:rFonts w:ascii="Helvetica" w:hAnsi="Helvetica" w:cs="Helvetica"/>
          <w:b/>
          <w:sz w:val="40"/>
          <w:szCs w:val="40"/>
          <w:lang w:eastAsia="zh-HK"/>
        </w:rPr>
      </w:pPr>
      <w:ins w:id="2378" w:author="Sneha Kulkarni" w:date="2018-05-18T18:26:00Z">
        <w:del w:id="2379" w:author="Vincentius Mario PURNAMA" w:date="2020-08-25T19:53:00Z">
          <w:r w:rsidRPr="00EC021C" w:rsidDel="00F101BE">
            <w:rPr>
              <w:rFonts w:ascii="Helvetica" w:hAnsi="Helvetica" w:cs="Helvetica"/>
              <w:b/>
              <w:sz w:val="40"/>
              <w:szCs w:val="40"/>
              <w:lang w:eastAsia="zh-HK"/>
            </w:rPr>
            <w:delText xml:space="preserve">Annexure </w:delText>
          </w:r>
          <w:r w:rsidDel="00F101BE">
            <w:rPr>
              <w:rFonts w:ascii="Helvetica" w:hAnsi="Helvetica" w:cs="Helvetica"/>
              <w:b/>
              <w:sz w:val="40"/>
              <w:szCs w:val="40"/>
              <w:lang w:eastAsia="zh-HK"/>
            </w:rPr>
            <w:delText>B</w:delText>
          </w:r>
          <w:r w:rsidRPr="00EC021C" w:rsidDel="00F101BE">
            <w:rPr>
              <w:rFonts w:ascii="Helvetica" w:hAnsi="Helvetica" w:cs="Helvetica"/>
              <w:b/>
              <w:sz w:val="40"/>
              <w:szCs w:val="40"/>
              <w:lang w:eastAsia="zh-HK"/>
            </w:rPr>
            <w:delText xml:space="preserve"> – </w:delText>
          </w:r>
          <w:r w:rsidDel="00F101BE">
            <w:rPr>
              <w:rFonts w:ascii="Helvetica" w:hAnsi="Helvetica" w:cs="Helvetica"/>
              <w:b/>
              <w:sz w:val="40"/>
              <w:szCs w:val="40"/>
              <w:lang w:eastAsia="zh-HK"/>
            </w:rPr>
            <w:delText>Brochure</w:delText>
          </w:r>
        </w:del>
      </w:ins>
    </w:p>
    <w:p w14:paraId="55F3F646" w14:textId="6F1FD75A" w:rsidR="00905DEA" w:rsidDel="00F101BE" w:rsidRDefault="00905DEA" w:rsidP="00F101BE">
      <w:pPr>
        <w:spacing w:after="0" w:line="240" w:lineRule="auto"/>
        <w:ind w:leftChars="0" w:left="0" w:right="0"/>
        <w:contextualSpacing w:val="0"/>
        <w:rPr>
          <w:ins w:id="2380" w:author="Sneha Kulkarni" w:date="2018-05-18T18:26:00Z"/>
          <w:del w:id="2381" w:author="Vincentius Mario PURNAMA" w:date="2020-08-25T19:53:00Z"/>
          <w:rFonts w:ascii="Helvetica" w:hAnsi="Helvetica" w:cs="Helvetica"/>
          <w:b/>
          <w:sz w:val="40"/>
          <w:szCs w:val="40"/>
          <w:lang w:eastAsia="zh-HK"/>
        </w:rPr>
      </w:pPr>
      <w:ins w:id="2382" w:author="Sneha Kulkarni" w:date="2018-05-18T18:26:00Z">
        <w:del w:id="2383" w:author="Vincentius Mario PURNAMA" w:date="2020-08-25T19:53:00Z">
          <w:r w:rsidDel="00F101BE">
            <w:rPr>
              <w:rFonts w:ascii="Helvetica" w:hAnsi="Helvetica" w:cs="Helvetica"/>
              <w:b/>
              <w:sz w:val="40"/>
              <w:szCs w:val="40"/>
              <w:lang w:eastAsia="zh-HK"/>
            </w:rPr>
            <w:br w:type="page"/>
          </w:r>
        </w:del>
      </w:ins>
    </w:p>
    <w:p w14:paraId="65899685" w14:textId="77777777" w:rsidR="00905DEA" w:rsidRDefault="00905DEA" w:rsidP="00F101BE">
      <w:pPr>
        <w:tabs>
          <w:tab w:val="left" w:pos="9498"/>
        </w:tabs>
        <w:spacing w:after="300" w:line="240" w:lineRule="auto"/>
        <w:ind w:leftChars="0" w:left="0"/>
        <w:rPr>
          <w:ins w:id="2384" w:author="Sneha Kulkarni" w:date="2018-05-18T18:27:00Z"/>
          <w:rFonts w:ascii="Helvetica" w:hAnsi="Helvetica" w:cs="Helvetica"/>
          <w:b/>
          <w:sz w:val="40"/>
          <w:szCs w:val="40"/>
          <w:lang w:eastAsia="zh-HK"/>
        </w:rPr>
      </w:pPr>
    </w:p>
    <w:p w14:paraId="6A606998" w14:textId="77777777" w:rsidR="00905DEA" w:rsidRPr="00905DEA" w:rsidRDefault="00905DEA" w:rsidP="00905DEA">
      <w:pPr>
        <w:tabs>
          <w:tab w:val="left" w:pos="9498"/>
        </w:tabs>
        <w:spacing w:after="300" w:line="240" w:lineRule="auto"/>
        <w:ind w:left="708"/>
        <w:jc w:val="center"/>
        <w:rPr>
          <w:ins w:id="2385" w:author="Sneha Kulkarni" w:date="2018-05-18T18:27:00Z"/>
          <w:rFonts w:ascii="Helvetica" w:hAnsi="Helvetica" w:cs="Helvetica"/>
          <w:b/>
          <w:sz w:val="40"/>
          <w:szCs w:val="40"/>
          <w:lang w:eastAsia="zh-HK"/>
        </w:rPr>
      </w:pPr>
    </w:p>
    <w:p w14:paraId="0FBFE109" w14:textId="77777777" w:rsidR="00905DEA" w:rsidRPr="00EC021C" w:rsidRDefault="00905DEA" w:rsidP="00905DEA">
      <w:pPr>
        <w:tabs>
          <w:tab w:val="left" w:pos="9498"/>
        </w:tabs>
        <w:spacing w:after="300" w:line="240" w:lineRule="auto"/>
        <w:ind w:left="708"/>
        <w:jc w:val="center"/>
        <w:rPr>
          <w:ins w:id="2386" w:author="Sneha Kulkarni" w:date="2018-05-18T18:27:00Z"/>
          <w:rFonts w:ascii="Helvetica" w:hAnsi="Helvetica" w:cs="Helvetica"/>
          <w:b/>
          <w:sz w:val="40"/>
          <w:szCs w:val="40"/>
          <w:lang w:eastAsia="zh-HK"/>
        </w:rPr>
      </w:pPr>
    </w:p>
    <w:p w14:paraId="4F28D090" w14:textId="77777777" w:rsidR="00905DEA" w:rsidRPr="00EC021C" w:rsidRDefault="00905DEA" w:rsidP="00905DEA">
      <w:pPr>
        <w:tabs>
          <w:tab w:val="left" w:pos="9498"/>
        </w:tabs>
        <w:spacing w:after="300" w:line="240" w:lineRule="auto"/>
        <w:ind w:left="708"/>
        <w:jc w:val="center"/>
        <w:rPr>
          <w:ins w:id="2387" w:author="Sneha Kulkarni" w:date="2018-05-18T18:27:00Z"/>
          <w:rFonts w:ascii="Helvetica" w:hAnsi="Helvetica" w:cs="Helvetica"/>
          <w:b/>
          <w:sz w:val="40"/>
          <w:szCs w:val="40"/>
          <w:lang w:eastAsia="zh-HK"/>
        </w:rPr>
      </w:pPr>
    </w:p>
    <w:p w14:paraId="6BD60A4A" w14:textId="77777777" w:rsidR="00905DEA" w:rsidRPr="00EC021C" w:rsidRDefault="00905DEA" w:rsidP="00905DEA">
      <w:pPr>
        <w:tabs>
          <w:tab w:val="left" w:pos="9498"/>
        </w:tabs>
        <w:spacing w:after="300" w:line="240" w:lineRule="auto"/>
        <w:ind w:left="708"/>
        <w:jc w:val="center"/>
        <w:rPr>
          <w:ins w:id="2388" w:author="Sneha Kulkarni" w:date="2018-05-18T18:27:00Z"/>
          <w:rFonts w:ascii="Helvetica" w:hAnsi="Helvetica" w:cs="Helvetica"/>
          <w:b/>
          <w:sz w:val="40"/>
          <w:szCs w:val="40"/>
          <w:lang w:eastAsia="zh-HK"/>
        </w:rPr>
      </w:pPr>
    </w:p>
    <w:p w14:paraId="0D559AE4" w14:textId="77777777" w:rsidR="00905DEA" w:rsidRPr="00EC021C" w:rsidRDefault="00905DEA" w:rsidP="00905DEA">
      <w:pPr>
        <w:tabs>
          <w:tab w:val="left" w:pos="9498"/>
        </w:tabs>
        <w:spacing w:after="300" w:line="240" w:lineRule="auto"/>
        <w:ind w:left="708"/>
        <w:jc w:val="center"/>
        <w:rPr>
          <w:ins w:id="2389" w:author="Sneha Kulkarni" w:date="2018-05-18T18:27:00Z"/>
          <w:rFonts w:ascii="Helvetica" w:hAnsi="Helvetica" w:cs="Helvetica"/>
          <w:b/>
          <w:sz w:val="40"/>
          <w:szCs w:val="40"/>
          <w:lang w:eastAsia="zh-HK"/>
        </w:rPr>
      </w:pPr>
    </w:p>
    <w:p w14:paraId="2823E6C9" w14:textId="1B2C81E3" w:rsidR="00905DEA" w:rsidRDefault="00905DEA" w:rsidP="00905DEA">
      <w:pPr>
        <w:tabs>
          <w:tab w:val="left" w:pos="9498"/>
        </w:tabs>
        <w:spacing w:after="300" w:line="240" w:lineRule="auto"/>
        <w:ind w:left="708"/>
        <w:jc w:val="center"/>
        <w:rPr>
          <w:ins w:id="2390" w:author="Vincentius Mario PURNAMA" w:date="2020-08-25T22:40:00Z"/>
          <w:rFonts w:ascii="Helvetica" w:hAnsi="Helvetica" w:cs="Helvetica"/>
          <w:b/>
          <w:sz w:val="40"/>
          <w:szCs w:val="40"/>
          <w:lang w:val="en-US"/>
        </w:rPr>
      </w:pPr>
    </w:p>
    <w:p w14:paraId="191404AB" w14:textId="77777777" w:rsidR="004A5030" w:rsidRDefault="004A5030" w:rsidP="00905DEA">
      <w:pPr>
        <w:tabs>
          <w:tab w:val="left" w:pos="9498"/>
        </w:tabs>
        <w:spacing w:after="300" w:line="240" w:lineRule="auto"/>
        <w:ind w:left="708"/>
        <w:jc w:val="center"/>
        <w:rPr>
          <w:ins w:id="2391" w:author="Sneha Kulkarni" w:date="2018-05-18T18:27:00Z"/>
          <w:rFonts w:ascii="Helvetica" w:hAnsi="Helvetica" w:cs="Helvetica"/>
          <w:b/>
          <w:sz w:val="40"/>
          <w:szCs w:val="40"/>
          <w:lang w:val="en-US"/>
        </w:rPr>
      </w:pPr>
    </w:p>
    <w:p w14:paraId="04596B37" w14:textId="771B4F8F" w:rsidR="00905DEA" w:rsidRPr="00905DEA" w:rsidRDefault="00D54CE1" w:rsidP="00905DEA">
      <w:pPr>
        <w:tabs>
          <w:tab w:val="left" w:pos="9498"/>
        </w:tabs>
        <w:spacing w:after="300" w:line="240" w:lineRule="auto"/>
        <w:ind w:left="708"/>
        <w:jc w:val="center"/>
        <w:rPr>
          <w:ins w:id="2392" w:author="Sneha Kulkarni" w:date="2018-05-18T18:27:00Z"/>
          <w:rFonts w:ascii="Helvetica" w:hAnsi="Helvetica" w:cs="Helvetica"/>
          <w:b/>
          <w:sz w:val="40"/>
          <w:szCs w:val="40"/>
          <w:lang w:val="en-US"/>
        </w:rPr>
      </w:pPr>
      <w:ins w:id="2393" w:author="Vincentius Mario PURNAMA" w:date="2020-08-25T22:39:00Z">
        <w:r w:rsidRPr="00EC021C">
          <w:rPr>
            <w:rFonts w:ascii="Helvetica" w:hAnsi="Helvetica" w:cs="Helvetica"/>
            <w:b/>
            <w:sz w:val="40"/>
            <w:szCs w:val="40"/>
            <w:lang w:eastAsia="zh-HK"/>
          </w:rPr>
          <w:t xml:space="preserve">Annexure </w:t>
        </w:r>
        <w:r>
          <w:rPr>
            <w:rFonts w:ascii="Helvetica" w:hAnsi="Helvetica" w:cs="Helvetica"/>
            <w:b/>
            <w:sz w:val="40"/>
            <w:szCs w:val="40"/>
            <w:lang w:eastAsia="zh-HK"/>
          </w:rPr>
          <w:t>A</w:t>
        </w:r>
        <w:r w:rsidRPr="00EC021C">
          <w:rPr>
            <w:rFonts w:ascii="Helvetica" w:hAnsi="Helvetica" w:cs="Helvetica"/>
            <w:b/>
            <w:sz w:val="40"/>
            <w:szCs w:val="40"/>
            <w:lang w:eastAsia="zh-HK"/>
          </w:rPr>
          <w:t xml:space="preserve"> – </w:t>
        </w:r>
        <w:r>
          <w:rPr>
            <w:rFonts w:ascii="Helvetica" w:hAnsi="Helvetica" w:cs="Helvetica"/>
            <w:b/>
            <w:sz w:val="40"/>
            <w:szCs w:val="40"/>
            <w:lang w:eastAsia="zh-HK"/>
          </w:rPr>
          <w:t xml:space="preserve">Company </w:t>
        </w:r>
        <w:r>
          <w:rPr>
            <w:rFonts w:ascii="Helvetica" w:hAnsi="Helvetica" w:cs="Helvetica"/>
            <w:b/>
            <w:sz w:val="40"/>
            <w:szCs w:val="40"/>
            <w:lang w:eastAsia="zh-HK"/>
          </w:rPr>
          <w:t>Brochure</w:t>
        </w:r>
      </w:ins>
    </w:p>
    <w:p w14:paraId="5366870F" w14:textId="4648A9A5" w:rsidR="00D54CE1" w:rsidRDefault="00D54CE1">
      <w:pPr>
        <w:spacing w:after="0" w:line="240" w:lineRule="auto"/>
        <w:ind w:leftChars="0" w:left="0" w:right="0"/>
        <w:contextualSpacing w:val="0"/>
        <w:rPr>
          <w:ins w:id="2394" w:author="Vincentius Mario PURNAMA" w:date="2020-08-25T22:39:00Z"/>
          <w:rFonts w:ascii="Helvetica" w:hAnsi="Helvetica" w:cs="Helvetica"/>
          <w:b/>
          <w:sz w:val="40"/>
          <w:szCs w:val="40"/>
        </w:rPr>
      </w:pPr>
      <w:ins w:id="2395" w:author="Vincentius Mario PURNAMA" w:date="2020-08-25T22:39:00Z">
        <w:r>
          <w:rPr>
            <w:rFonts w:ascii="Helvetica" w:hAnsi="Helvetica" w:cs="Helvetica"/>
            <w:b/>
            <w:sz w:val="40"/>
            <w:szCs w:val="40"/>
          </w:rPr>
          <w:br w:type="page"/>
        </w:r>
      </w:ins>
    </w:p>
    <w:p w14:paraId="6CA0FC00" w14:textId="00CF916B" w:rsidR="00020A48" w:rsidDel="004A5030" w:rsidRDefault="00020A48" w:rsidP="00020A48">
      <w:pPr>
        <w:tabs>
          <w:tab w:val="left" w:pos="9498"/>
        </w:tabs>
        <w:spacing w:line="240" w:lineRule="auto"/>
        <w:ind w:leftChars="146" w:left="321" w:right="1134"/>
        <w:jc w:val="center"/>
        <w:rPr>
          <w:del w:id="2396" w:author="Sneha Kulkarni" w:date="2018-05-18T18:27:00Z"/>
          <w:rFonts w:ascii="Helvetica" w:hAnsi="Helvetica" w:cs="Helvetica"/>
          <w:b/>
          <w:sz w:val="40"/>
          <w:szCs w:val="40"/>
        </w:rPr>
      </w:pPr>
    </w:p>
    <w:p w14:paraId="360A53FE" w14:textId="454511DD" w:rsidR="004A5030" w:rsidRDefault="004A5030" w:rsidP="00020A48">
      <w:pPr>
        <w:tabs>
          <w:tab w:val="left" w:pos="9498"/>
        </w:tabs>
        <w:spacing w:after="300" w:line="240" w:lineRule="auto"/>
        <w:ind w:left="708"/>
        <w:jc w:val="center"/>
        <w:rPr>
          <w:ins w:id="2397" w:author="Vincentius Mario PURNAMA" w:date="2020-08-25T22:39:00Z"/>
          <w:rFonts w:ascii="Helvetica" w:hAnsi="Helvetica" w:cs="Helvetica"/>
          <w:b/>
          <w:sz w:val="40"/>
          <w:szCs w:val="40"/>
        </w:rPr>
      </w:pPr>
    </w:p>
    <w:p w14:paraId="05CB2162" w14:textId="5CCC54C3" w:rsidR="004A5030" w:rsidRDefault="004A5030" w:rsidP="00020A48">
      <w:pPr>
        <w:tabs>
          <w:tab w:val="left" w:pos="9498"/>
        </w:tabs>
        <w:spacing w:after="300" w:line="240" w:lineRule="auto"/>
        <w:ind w:left="708"/>
        <w:jc w:val="center"/>
        <w:rPr>
          <w:ins w:id="2398" w:author="Vincentius Mario PURNAMA" w:date="2020-08-25T22:39:00Z"/>
          <w:rFonts w:ascii="Helvetica" w:hAnsi="Helvetica" w:cs="Helvetica"/>
          <w:b/>
          <w:sz w:val="40"/>
          <w:szCs w:val="40"/>
        </w:rPr>
      </w:pPr>
    </w:p>
    <w:p w14:paraId="25DCA478" w14:textId="1C9E4B17" w:rsidR="004A5030" w:rsidRDefault="004A5030" w:rsidP="00020A48">
      <w:pPr>
        <w:tabs>
          <w:tab w:val="left" w:pos="9498"/>
        </w:tabs>
        <w:spacing w:after="300" w:line="240" w:lineRule="auto"/>
        <w:ind w:left="708"/>
        <w:jc w:val="center"/>
        <w:rPr>
          <w:ins w:id="2399" w:author="Vincentius Mario PURNAMA" w:date="2020-08-25T22:39:00Z"/>
          <w:rFonts w:ascii="Helvetica" w:hAnsi="Helvetica" w:cs="Helvetica"/>
          <w:b/>
          <w:sz w:val="40"/>
          <w:szCs w:val="40"/>
        </w:rPr>
      </w:pPr>
    </w:p>
    <w:p w14:paraId="7FB36D5F" w14:textId="2177C24F" w:rsidR="004A5030" w:rsidRDefault="004A5030" w:rsidP="00020A48">
      <w:pPr>
        <w:tabs>
          <w:tab w:val="left" w:pos="9498"/>
        </w:tabs>
        <w:spacing w:after="300" w:line="240" w:lineRule="auto"/>
        <w:ind w:left="708"/>
        <w:jc w:val="center"/>
        <w:rPr>
          <w:ins w:id="2400" w:author="Vincentius Mario PURNAMA" w:date="2020-08-25T22:39:00Z"/>
          <w:rFonts w:ascii="Helvetica" w:hAnsi="Helvetica" w:cs="Helvetica"/>
          <w:b/>
          <w:sz w:val="40"/>
          <w:szCs w:val="40"/>
        </w:rPr>
      </w:pPr>
    </w:p>
    <w:p w14:paraId="0A6620A7" w14:textId="0AFF52E1" w:rsidR="004A5030" w:rsidRDefault="004A5030" w:rsidP="00020A48">
      <w:pPr>
        <w:tabs>
          <w:tab w:val="left" w:pos="9498"/>
        </w:tabs>
        <w:spacing w:after="300" w:line="240" w:lineRule="auto"/>
        <w:ind w:left="708"/>
        <w:jc w:val="center"/>
        <w:rPr>
          <w:ins w:id="2401" w:author="Vincentius Mario PURNAMA" w:date="2020-08-25T22:39:00Z"/>
          <w:rFonts w:ascii="Helvetica" w:hAnsi="Helvetica" w:cs="Helvetica"/>
          <w:b/>
          <w:sz w:val="40"/>
          <w:szCs w:val="40"/>
        </w:rPr>
      </w:pPr>
    </w:p>
    <w:p w14:paraId="001B3BA9" w14:textId="2FCC8588" w:rsidR="004A5030" w:rsidRDefault="004A5030" w:rsidP="00020A48">
      <w:pPr>
        <w:tabs>
          <w:tab w:val="left" w:pos="9498"/>
        </w:tabs>
        <w:spacing w:after="300" w:line="240" w:lineRule="auto"/>
        <w:ind w:left="708"/>
        <w:jc w:val="center"/>
        <w:rPr>
          <w:ins w:id="2402" w:author="Vincentius Mario PURNAMA" w:date="2020-08-25T22:39:00Z"/>
          <w:rFonts w:ascii="Helvetica" w:hAnsi="Helvetica" w:cs="Helvetica"/>
          <w:b/>
          <w:sz w:val="40"/>
          <w:szCs w:val="40"/>
        </w:rPr>
      </w:pPr>
    </w:p>
    <w:p w14:paraId="542B82A8" w14:textId="24403D80" w:rsidR="004A5030" w:rsidRDefault="004A5030" w:rsidP="00020A48">
      <w:pPr>
        <w:tabs>
          <w:tab w:val="left" w:pos="9498"/>
        </w:tabs>
        <w:spacing w:after="300" w:line="240" w:lineRule="auto"/>
        <w:ind w:left="708"/>
        <w:jc w:val="center"/>
        <w:rPr>
          <w:ins w:id="2403" w:author="Vincentius Mario PURNAMA" w:date="2020-08-25T22:39:00Z"/>
          <w:rFonts w:ascii="Helvetica" w:hAnsi="Helvetica" w:cs="Helvetica"/>
          <w:b/>
          <w:sz w:val="40"/>
          <w:szCs w:val="40"/>
        </w:rPr>
      </w:pPr>
    </w:p>
    <w:p w14:paraId="4F842281" w14:textId="77777777" w:rsidR="004A5030" w:rsidRPr="00EC021C" w:rsidRDefault="004A5030" w:rsidP="00020A48">
      <w:pPr>
        <w:tabs>
          <w:tab w:val="left" w:pos="9498"/>
        </w:tabs>
        <w:spacing w:after="300" w:line="240" w:lineRule="auto"/>
        <w:ind w:left="708"/>
        <w:jc w:val="center"/>
        <w:rPr>
          <w:ins w:id="2404" w:author="Vincentius Mario PURNAMA" w:date="2020-08-25T22:39:00Z"/>
          <w:rFonts w:ascii="Helvetica" w:hAnsi="Helvetica" w:cs="Helvetica"/>
          <w:b/>
          <w:sz w:val="40"/>
          <w:szCs w:val="40"/>
        </w:rPr>
      </w:pPr>
    </w:p>
    <w:p w14:paraId="1F583261" w14:textId="636EB109" w:rsidR="00020A48" w:rsidRPr="00EC021C" w:rsidDel="00905DEA" w:rsidRDefault="00020A48" w:rsidP="00020A48">
      <w:pPr>
        <w:tabs>
          <w:tab w:val="left" w:pos="9498"/>
        </w:tabs>
        <w:spacing w:after="300" w:line="240" w:lineRule="auto"/>
        <w:ind w:left="708"/>
        <w:jc w:val="center"/>
        <w:rPr>
          <w:del w:id="2405" w:author="Sneha Kulkarni" w:date="2018-05-18T18:27:00Z"/>
          <w:rFonts w:ascii="Helvetica" w:hAnsi="Helvetica" w:cs="Helvetica"/>
          <w:b/>
          <w:sz w:val="40"/>
          <w:szCs w:val="40"/>
        </w:rPr>
      </w:pPr>
    </w:p>
    <w:p w14:paraId="1591643F" w14:textId="288A87D4" w:rsidR="00020A48" w:rsidRPr="00EC021C" w:rsidDel="00905DEA" w:rsidRDefault="00020A48" w:rsidP="00020A48">
      <w:pPr>
        <w:tabs>
          <w:tab w:val="left" w:pos="9498"/>
        </w:tabs>
        <w:spacing w:after="300" w:line="240" w:lineRule="auto"/>
        <w:ind w:left="708"/>
        <w:jc w:val="center"/>
        <w:rPr>
          <w:del w:id="2406" w:author="Sneha Kulkarni" w:date="2018-05-18T18:27:00Z"/>
          <w:rFonts w:ascii="Helvetica" w:hAnsi="Helvetica" w:cs="Helvetica"/>
          <w:b/>
          <w:sz w:val="40"/>
          <w:szCs w:val="40"/>
          <w:lang w:eastAsia="zh-HK"/>
        </w:rPr>
      </w:pPr>
    </w:p>
    <w:p w14:paraId="05BF706D" w14:textId="1CCB6637" w:rsidR="00324640" w:rsidRDefault="00020A48" w:rsidP="00020A48">
      <w:pPr>
        <w:tabs>
          <w:tab w:val="left" w:pos="9498"/>
        </w:tabs>
        <w:spacing w:line="240" w:lineRule="auto"/>
        <w:ind w:leftChars="146" w:left="321" w:right="1134"/>
        <w:jc w:val="center"/>
        <w:rPr>
          <w:rFonts w:ascii="Helvetica" w:hAnsi="Helvetica" w:cs="Helvetica"/>
          <w:b/>
          <w:sz w:val="40"/>
          <w:szCs w:val="40"/>
          <w:lang w:eastAsia="zh-HK"/>
        </w:rPr>
      </w:pPr>
      <w:r>
        <w:rPr>
          <w:rFonts w:ascii="Helvetica" w:hAnsi="Helvetica" w:cs="Helvetica"/>
          <w:b/>
          <w:sz w:val="40"/>
          <w:szCs w:val="40"/>
          <w:lang w:eastAsia="zh-HK"/>
        </w:rPr>
        <w:t xml:space="preserve">Annexure </w:t>
      </w:r>
      <w:del w:id="2407" w:author="Sneha Kulkarni" w:date="2018-05-18T18:26:00Z">
        <w:r w:rsidDel="00905DEA">
          <w:rPr>
            <w:rFonts w:ascii="Helvetica" w:hAnsi="Helvetica" w:cs="Helvetica"/>
            <w:b/>
            <w:sz w:val="40"/>
            <w:szCs w:val="40"/>
            <w:lang w:eastAsia="zh-HK"/>
          </w:rPr>
          <w:delText>B</w:delText>
        </w:r>
        <w:r w:rsidRPr="00EC021C" w:rsidDel="00905DEA">
          <w:rPr>
            <w:rFonts w:ascii="Helvetica" w:hAnsi="Helvetica" w:cs="Helvetica"/>
            <w:b/>
            <w:sz w:val="40"/>
            <w:szCs w:val="40"/>
            <w:lang w:eastAsia="zh-HK"/>
          </w:rPr>
          <w:delText xml:space="preserve"> </w:delText>
        </w:r>
      </w:del>
      <w:ins w:id="2408" w:author="Vincentius Mario PURNAMA" w:date="2020-08-25T20:15:00Z">
        <w:r w:rsidR="00D1265E">
          <w:rPr>
            <w:rFonts w:ascii="Helvetica" w:hAnsi="Helvetica" w:cs="Helvetica"/>
            <w:b/>
            <w:sz w:val="40"/>
            <w:szCs w:val="40"/>
            <w:lang w:eastAsia="zh-HK"/>
          </w:rPr>
          <w:t>B</w:t>
        </w:r>
      </w:ins>
      <w:ins w:id="2409" w:author="Sneha Kulkarni" w:date="2018-05-18T18:26:00Z">
        <w:del w:id="2410" w:author="Vincentius Mario PURNAMA" w:date="2020-08-25T20:15:00Z">
          <w:r w:rsidR="00905DEA" w:rsidDel="00D1265E">
            <w:rPr>
              <w:rFonts w:ascii="Helvetica" w:hAnsi="Helvetica" w:cs="Helvetica"/>
              <w:b/>
              <w:sz w:val="40"/>
              <w:szCs w:val="40"/>
              <w:lang w:eastAsia="zh-HK"/>
            </w:rPr>
            <w:delText>C</w:delText>
          </w:r>
        </w:del>
        <w:r w:rsidR="00905DEA" w:rsidRPr="00EC021C">
          <w:rPr>
            <w:rFonts w:ascii="Helvetica" w:hAnsi="Helvetica" w:cs="Helvetica"/>
            <w:b/>
            <w:sz w:val="40"/>
            <w:szCs w:val="40"/>
            <w:lang w:eastAsia="zh-HK"/>
          </w:rPr>
          <w:t xml:space="preserve"> </w:t>
        </w:r>
      </w:ins>
      <w:r w:rsidRPr="00EC021C">
        <w:rPr>
          <w:rFonts w:ascii="Helvetica" w:hAnsi="Helvetica" w:cs="Helvetica"/>
          <w:b/>
          <w:sz w:val="40"/>
          <w:szCs w:val="40"/>
          <w:lang w:eastAsia="zh-HK"/>
        </w:rPr>
        <w:t xml:space="preserve">– </w:t>
      </w:r>
      <w:r>
        <w:rPr>
          <w:rFonts w:ascii="Helvetica" w:hAnsi="Helvetica" w:cs="Helvetica"/>
          <w:b/>
          <w:sz w:val="40"/>
          <w:szCs w:val="40"/>
          <w:lang w:eastAsia="zh-HK"/>
        </w:rPr>
        <w:t>Curriculum Vitas of the Proposed Study Team</w:t>
      </w:r>
    </w:p>
    <w:p w14:paraId="2D3FF5C3" w14:textId="77777777" w:rsidR="00324640" w:rsidRDefault="00324640">
      <w:pPr>
        <w:spacing w:after="0" w:line="240" w:lineRule="auto"/>
        <w:ind w:leftChars="0" w:left="0" w:right="0"/>
        <w:contextualSpacing w:val="0"/>
        <w:rPr>
          <w:rFonts w:ascii="Helvetica" w:hAnsi="Helvetica" w:cs="Helvetica"/>
          <w:b/>
          <w:sz w:val="40"/>
          <w:szCs w:val="40"/>
          <w:lang w:eastAsia="zh-HK"/>
        </w:rPr>
      </w:pPr>
      <w:r>
        <w:rPr>
          <w:rFonts w:ascii="Helvetica" w:hAnsi="Helvetica" w:cs="Helvetica"/>
          <w:b/>
          <w:sz w:val="40"/>
          <w:szCs w:val="40"/>
          <w:lang w:eastAsia="zh-HK"/>
        </w:rPr>
        <w:br w:type="page"/>
      </w:r>
    </w:p>
    <w:p w14:paraId="7330C2B8" w14:textId="77777777" w:rsidR="00020A48" w:rsidRDefault="00020A48" w:rsidP="00905DEA">
      <w:pPr>
        <w:tabs>
          <w:tab w:val="left" w:pos="9498"/>
        </w:tabs>
        <w:spacing w:after="300" w:line="240" w:lineRule="auto"/>
        <w:ind w:left="708"/>
        <w:jc w:val="center"/>
        <w:rPr>
          <w:rFonts w:ascii="Helvetica" w:hAnsi="Helvetica" w:cs="Helvetica"/>
          <w:b/>
          <w:sz w:val="40"/>
          <w:szCs w:val="40"/>
          <w:lang w:eastAsia="zh-HK"/>
        </w:rPr>
      </w:pPr>
    </w:p>
    <w:p w14:paraId="1C48A72B" w14:textId="77777777" w:rsidR="00020A48" w:rsidRPr="00EC021C" w:rsidRDefault="00020A48" w:rsidP="00020A48">
      <w:pPr>
        <w:tabs>
          <w:tab w:val="left" w:pos="9498"/>
        </w:tabs>
        <w:spacing w:after="300" w:line="240" w:lineRule="auto"/>
        <w:ind w:left="708"/>
        <w:jc w:val="center"/>
        <w:rPr>
          <w:rFonts w:ascii="Helvetica" w:hAnsi="Helvetica" w:cs="Helvetica"/>
          <w:b/>
          <w:sz w:val="40"/>
          <w:szCs w:val="40"/>
        </w:rPr>
      </w:pPr>
    </w:p>
    <w:p w14:paraId="2A41DE7C" w14:textId="77777777" w:rsidR="00020A48" w:rsidRPr="00EC021C" w:rsidRDefault="00020A48" w:rsidP="00020A48">
      <w:pPr>
        <w:tabs>
          <w:tab w:val="left" w:pos="9498"/>
        </w:tabs>
        <w:spacing w:after="300" w:line="240" w:lineRule="auto"/>
        <w:ind w:left="708"/>
        <w:jc w:val="center"/>
        <w:rPr>
          <w:rFonts w:ascii="Helvetica" w:hAnsi="Helvetica" w:cs="Helvetica"/>
          <w:b/>
          <w:sz w:val="40"/>
          <w:szCs w:val="40"/>
        </w:rPr>
      </w:pPr>
    </w:p>
    <w:p w14:paraId="3C0107ED" w14:textId="77777777" w:rsidR="00020A48" w:rsidRDefault="00020A48" w:rsidP="00020A48">
      <w:pPr>
        <w:tabs>
          <w:tab w:val="left" w:pos="9498"/>
        </w:tabs>
        <w:spacing w:after="300" w:line="240" w:lineRule="auto"/>
        <w:ind w:left="708"/>
        <w:jc w:val="center"/>
        <w:rPr>
          <w:rFonts w:ascii="Helvetica" w:hAnsi="Helvetica" w:cs="Helvetica"/>
          <w:b/>
          <w:sz w:val="40"/>
          <w:szCs w:val="40"/>
          <w:lang w:val="en-US"/>
        </w:rPr>
      </w:pPr>
    </w:p>
    <w:p w14:paraId="0E99D083" w14:textId="77777777" w:rsidR="00020A48" w:rsidRDefault="00020A48" w:rsidP="00020A48">
      <w:pPr>
        <w:tabs>
          <w:tab w:val="left" w:pos="9498"/>
        </w:tabs>
        <w:spacing w:after="300" w:line="240" w:lineRule="auto"/>
        <w:ind w:left="708"/>
        <w:jc w:val="center"/>
        <w:rPr>
          <w:rFonts w:ascii="Helvetica" w:hAnsi="Helvetica" w:cs="Helvetica"/>
          <w:b/>
          <w:sz w:val="40"/>
          <w:szCs w:val="40"/>
          <w:lang w:val="en-US"/>
        </w:rPr>
      </w:pPr>
    </w:p>
    <w:p w14:paraId="3DE0FB05" w14:textId="77777777" w:rsidR="00020A48" w:rsidRDefault="00020A48" w:rsidP="00020A48">
      <w:pPr>
        <w:tabs>
          <w:tab w:val="left" w:pos="9498"/>
        </w:tabs>
        <w:spacing w:after="300" w:line="240" w:lineRule="auto"/>
        <w:ind w:left="708"/>
        <w:jc w:val="center"/>
        <w:rPr>
          <w:rFonts w:ascii="Helvetica" w:hAnsi="Helvetica" w:cs="Helvetica"/>
          <w:b/>
          <w:sz w:val="40"/>
          <w:szCs w:val="40"/>
          <w:lang w:val="en-US"/>
        </w:rPr>
      </w:pPr>
    </w:p>
    <w:p w14:paraId="7B0AC8F4" w14:textId="77777777" w:rsidR="00020A48" w:rsidRDefault="00020A48" w:rsidP="00020A48">
      <w:pPr>
        <w:tabs>
          <w:tab w:val="left" w:pos="9498"/>
        </w:tabs>
        <w:spacing w:after="300" w:line="240" w:lineRule="auto"/>
        <w:ind w:left="708"/>
        <w:jc w:val="center"/>
        <w:rPr>
          <w:rFonts w:ascii="Helvetica" w:hAnsi="Helvetica" w:cs="Helvetica"/>
          <w:b/>
          <w:sz w:val="40"/>
          <w:szCs w:val="40"/>
          <w:lang w:val="en-US"/>
        </w:rPr>
      </w:pPr>
    </w:p>
    <w:p w14:paraId="67CC262F" w14:textId="77777777" w:rsidR="00020A48" w:rsidRDefault="00020A48" w:rsidP="00020A48">
      <w:pPr>
        <w:tabs>
          <w:tab w:val="left" w:pos="9498"/>
        </w:tabs>
        <w:spacing w:after="300" w:line="240" w:lineRule="auto"/>
        <w:ind w:left="708"/>
        <w:jc w:val="center"/>
        <w:rPr>
          <w:rFonts w:ascii="Helvetica" w:hAnsi="Helvetica" w:cs="Helvetica"/>
          <w:b/>
          <w:sz w:val="40"/>
          <w:szCs w:val="40"/>
          <w:lang w:val="en-US"/>
        </w:rPr>
      </w:pPr>
    </w:p>
    <w:p w14:paraId="09C3F3D7" w14:textId="2FF24E25" w:rsidR="00324640" w:rsidRDefault="00324640" w:rsidP="00324640">
      <w:pPr>
        <w:tabs>
          <w:tab w:val="left" w:pos="9498"/>
        </w:tabs>
        <w:spacing w:line="240" w:lineRule="auto"/>
        <w:ind w:leftChars="146" w:left="321" w:right="1134"/>
        <w:jc w:val="center"/>
        <w:rPr>
          <w:rFonts w:ascii="Helvetica" w:hAnsi="Helvetica" w:cs="Helvetica"/>
          <w:b/>
          <w:sz w:val="40"/>
          <w:szCs w:val="40"/>
          <w:lang w:eastAsia="zh-HK"/>
        </w:rPr>
      </w:pPr>
      <w:r>
        <w:rPr>
          <w:rFonts w:ascii="Helvetica" w:hAnsi="Helvetica" w:cs="Helvetica"/>
          <w:b/>
          <w:sz w:val="40"/>
          <w:szCs w:val="40"/>
          <w:lang w:eastAsia="zh-HK"/>
        </w:rPr>
        <w:t>Annexure C</w:t>
      </w:r>
      <w:ins w:id="2411" w:author="Sneha Kulkarni" w:date="2018-05-18T20:44:00Z">
        <w:r w:rsidR="00F75E7B">
          <w:rPr>
            <w:rFonts w:ascii="Helvetica" w:hAnsi="Helvetica" w:cs="Helvetica"/>
            <w:b/>
            <w:sz w:val="40"/>
            <w:szCs w:val="40"/>
            <w:lang w:eastAsia="zh-HK"/>
          </w:rPr>
          <w:t xml:space="preserve"> 1</w:t>
        </w:r>
      </w:ins>
      <w:r w:rsidRPr="00EC021C">
        <w:rPr>
          <w:rFonts w:ascii="Helvetica" w:hAnsi="Helvetica" w:cs="Helvetica"/>
          <w:b/>
          <w:sz w:val="40"/>
          <w:szCs w:val="40"/>
          <w:lang w:eastAsia="zh-HK"/>
        </w:rPr>
        <w:t xml:space="preserve"> – </w:t>
      </w:r>
      <w:ins w:id="2412" w:author="Sneha Kulkarni" w:date="2018-05-18T20:44:00Z">
        <w:r w:rsidR="00F75E7B">
          <w:rPr>
            <w:rFonts w:ascii="Helvetica" w:hAnsi="Helvetica" w:cs="Helvetica"/>
            <w:b/>
            <w:sz w:val="40"/>
            <w:szCs w:val="40"/>
            <w:lang w:eastAsia="zh-HK"/>
          </w:rPr>
          <w:t xml:space="preserve">CV and </w:t>
        </w:r>
      </w:ins>
      <w:r>
        <w:rPr>
          <w:rFonts w:ascii="Helvetica" w:hAnsi="Helvetica" w:cs="Helvetica"/>
          <w:b/>
          <w:sz w:val="40"/>
          <w:szCs w:val="40"/>
          <w:lang w:eastAsia="zh-HK"/>
        </w:rPr>
        <w:t xml:space="preserve">Sample </w:t>
      </w:r>
      <w:del w:id="2413" w:author="Sneha Kulkarni" w:date="2018-05-18T20:44:00Z">
        <w:r w:rsidDel="00F75E7B">
          <w:rPr>
            <w:rFonts w:ascii="Helvetica" w:hAnsi="Helvetica" w:cs="Helvetica"/>
            <w:b/>
            <w:sz w:val="40"/>
            <w:szCs w:val="40"/>
            <w:lang w:eastAsia="zh-HK"/>
          </w:rPr>
          <w:delText xml:space="preserve">HAZOP </w:delText>
        </w:r>
      </w:del>
      <w:r>
        <w:rPr>
          <w:rFonts w:ascii="Helvetica" w:hAnsi="Helvetica" w:cs="Helvetica"/>
          <w:b/>
          <w:sz w:val="40"/>
          <w:szCs w:val="40"/>
          <w:lang w:eastAsia="zh-HK"/>
        </w:rPr>
        <w:t>Worksheet</w:t>
      </w:r>
      <w:ins w:id="2414" w:author="Sneha Kulkarni" w:date="2018-05-18T20:44:00Z">
        <w:r w:rsidR="00F75E7B">
          <w:rPr>
            <w:rFonts w:ascii="Helvetica" w:hAnsi="Helvetica" w:cs="Helvetica"/>
            <w:b/>
            <w:sz w:val="40"/>
            <w:szCs w:val="40"/>
            <w:lang w:eastAsia="zh-HK"/>
          </w:rPr>
          <w:t xml:space="preserve"> for Amit Kalra</w:t>
        </w:r>
      </w:ins>
    </w:p>
    <w:p w14:paraId="5EBA6C36" w14:textId="32515104" w:rsidR="00DA4B2A" w:rsidRDefault="00DA4B2A">
      <w:pPr>
        <w:spacing w:after="0" w:line="240" w:lineRule="auto"/>
        <w:ind w:leftChars="0" w:left="0" w:right="0"/>
        <w:contextualSpacing w:val="0"/>
        <w:rPr>
          <w:ins w:id="2415" w:author="Sneha Kulkarni" w:date="2018-05-18T20:45:00Z"/>
          <w:rFonts w:ascii="Helvetica" w:hAnsi="Helvetica" w:cs="Helvetica"/>
          <w:b/>
          <w:sz w:val="40"/>
          <w:szCs w:val="40"/>
        </w:rPr>
      </w:pPr>
      <w:ins w:id="2416" w:author="Sneha Kulkarni" w:date="2018-05-18T20:45:00Z">
        <w:r>
          <w:rPr>
            <w:rFonts w:ascii="Helvetica" w:hAnsi="Helvetica" w:cs="Helvetica"/>
            <w:b/>
            <w:sz w:val="40"/>
            <w:szCs w:val="40"/>
          </w:rPr>
          <w:br w:type="page"/>
        </w:r>
      </w:ins>
    </w:p>
    <w:p w14:paraId="6320838D" w14:textId="77777777" w:rsidR="00DA4B2A" w:rsidRDefault="00DA4B2A" w:rsidP="00DA4B2A">
      <w:pPr>
        <w:tabs>
          <w:tab w:val="left" w:pos="9498"/>
        </w:tabs>
        <w:spacing w:after="300" w:line="240" w:lineRule="auto"/>
        <w:ind w:left="708"/>
        <w:jc w:val="center"/>
        <w:rPr>
          <w:ins w:id="2417" w:author="Sneha Kulkarni" w:date="2018-05-18T20:45:00Z"/>
          <w:rFonts w:ascii="Helvetica" w:hAnsi="Helvetica" w:cs="Helvetica"/>
          <w:b/>
          <w:sz w:val="40"/>
          <w:szCs w:val="40"/>
          <w:lang w:eastAsia="zh-HK"/>
        </w:rPr>
      </w:pPr>
    </w:p>
    <w:p w14:paraId="7163AD55" w14:textId="77777777" w:rsidR="00DA4B2A" w:rsidRPr="00EC021C" w:rsidRDefault="00DA4B2A" w:rsidP="00DA4B2A">
      <w:pPr>
        <w:tabs>
          <w:tab w:val="left" w:pos="9498"/>
        </w:tabs>
        <w:spacing w:after="300" w:line="240" w:lineRule="auto"/>
        <w:ind w:left="708"/>
        <w:jc w:val="center"/>
        <w:rPr>
          <w:ins w:id="2418" w:author="Sneha Kulkarni" w:date="2018-05-18T20:45:00Z"/>
          <w:rFonts w:ascii="Helvetica" w:hAnsi="Helvetica" w:cs="Helvetica"/>
          <w:b/>
          <w:sz w:val="40"/>
          <w:szCs w:val="40"/>
        </w:rPr>
      </w:pPr>
    </w:p>
    <w:p w14:paraId="17FD926A" w14:textId="77777777" w:rsidR="00DA4B2A" w:rsidRPr="00EC021C" w:rsidRDefault="00DA4B2A" w:rsidP="00DA4B2A">
      <w:pPr>
        <w:tabs>
          <w:tab w:val="left" w:pos="9498"/>
        </w:tabs>
        <w:spacing w:after="300" w:line="240" w:lineRule="auto"/>
        <w:ind w:left="708"/>
        <w:jc w:val="center"/>
        <w:rPr>
          <w:ins w:id="2419" w:author="Sneha Kulkarni" w:date="2018-05-18T20:45:00Z"/>
          <w:rFonts w:ascii="Helvetica" w:hAnsi="Helvetica" w:cs="Helvetica"/>
          <w:b/>
          <w:sz w:val="40"/>
          <w:szCs w:val="40"/>
        </w:rPr>
      </w:pPr>
    </w:p>
    <w:p w14:paraId="75E69BC9" w14:textId="77777777" w:rsidR="00DA4B2A" w:rsidRDefault="00DA4B2A" w:rsidP="00DA4B2A">
      <w:pPr>
        <w:tabs>
          <w:tab w:val="left" w:pos="9498"/>
        </w:tabs>
        <w:spacing w:after="300" w:line="240" w:lineRule="auto"/>
        <w:ind w:left="708"/>
        <w:jc w:val="center"/>
        <w:rPr>
          <w:ins w:id="2420" w:author="Sneha Kulkarni" w:date="2018-05-18T20:45:00Z"/>
          <w:rFonts w:ascii="Helvetica" w:hAnsi="Helvetica" w:cs="Helvetica"/>
          <w:b/>
          <w:sz w:val="40"/>
          <w:szCs w:val="40"/>
          <w:lang w:val="en-US"/>
        </w:rPr>
      </w:pPr>
    </w:p>
    <w:p w14:paraId="2AF35F76" w14:textId="77777777" w:rsidR="00DA4B2A" w:rsidRDefault="00DA4B2A" w:rsidP="00DA4B2A">
      <w:pPr>
        <w:tabs>
          <w:tab w:val="left" w:pos="9498"/>
        </w:tabs>
        <w:spacing w:after="300" w:line="240" w:lineRule="auto"/>
        <w:ind w:left="708"/>
        <w:jc w:val="center"/>
        <w:rPr>
          <w:ins w:id="2421" w:author="Sneha Kulkarni" w:date="2018-05-18T20:45:00Z"/>
          <w:rFonts w:ascii="Helvetica" w:hAnsi="Helvetica" w:cs="Helvetica"/>
          <w:b/>
          <w:sz w:val="40"/>
          <w:szCs w:val="40"/>
          <w:lang w:val="en-US"/>
        </w:rPr>
      </w:pPr>
    </w:p>
    <w:p w14:paraId="55A20C01" w14:textId="77777777" w:rsidR="00DA4B2A" w:rsidRDefault="00DA4B2A" w:rsidP="00DA4B2A">
      <w:pPr>
        <w:tabs>
          <w:tab w:val="left" w:pos="9498"/>
        </w:tabs>
        <w:spacing w:after="300" w:line="240" w:lineRule="auto"/>
        <w:ind w:left="708"/>
        <w:jc w:val="center"/>
        <w:rPr>
          <w:ins w:id="2422" w:author="Sneha Kulkarni" w:date="2018-05-18T20:45:00Z"/>
          <w:rFonts w:ascii="Helvetica" w:hAnsi="Helvetica" w:cs="Helvetica"/>
          <w:b/>
          <w:sz w:val="40"/>
          <w:szCs w:val="40"/>
          <w:lang w:val="en-US"/>
        </w:rPr>
      </w:pPr>
    </w:p>
    <w:p w14:paraId="44B36FE9" w14:textId="77777777" w:rsidR="00DA4B2A" w:rsidRDefault="00DA4B2A" w:rsidP="00DA4B2A">
      <w:pPr>
        <w:tabs>
          <w:tab w:val="left" w:pos="9498"/>
        </w:tabs>
        <w:spacing w:after="300" w:line="240" w:lineRule="auto"/>
        <w:ind w:left="708"/>
        <w:jc w:val="center"/>
        <w:rPr>
          <w:ins w:id="2423" w:author="Sneha Kulkarni" w:date="2018-05-18T20:45:00Z"/>
          <w:rFonts w:ascii="Helvetica" w:hAnsi="Helvetica" w:cs="Helvetica"/>
          <w:b/>
          <w:sz w:val="40"/>
          <w:szCs w:val="40"/>
          <w:lang w:val="en-US"/>
        </w:rPr>
      </w:pPr>
    </w:p>
    <w:p w14:paraId="32D9068D" w14:textId="77777777" w:rsidR="00DA4B2A" w:rsidRDefault="00DA4B2A" w:rsidP="00DA4B2A">
      <w:pPr>
        <w:tabs>
          <w:tab w:val="left" w:pos="9498"/>
        </w:tabs>
        <w:spacing w:after="300" w:line="240" w:lineRule="auto"/>
        <w:ind w:left="708"/>
        <w:jc w:val="center"/>
        <w:rPr>
          <w:ins w:id="2424" w:author="Sneha Kulkarni" w:date="2018-05-18T20:45:00Z"/>
          <w:rFonts w:ascii="Helvetica" w:hAnsi="Helvetica" w:cs="Helvetica"/>
          <w:b/>
          <w:sz w:val="40"/>
          <w:szCs w:val="40"/>
          <w:lang w:val="en-US"/>
        </w:rPr>
      </w:pPr>
    </w:p>
    <w:p w14:paraId="4ADD1EF2" w14:textId="310FFED0" w:rsidR="00DA4B2A" w:rsidRDefault="00DA4B2A" w:rsidP="00DA4B2A">
      <w:pPr>
        <w:tabs>
          <w:tab w:val="left" w:pos="9498"/>
        </w:tabs>
        <w:spacing w:line="240" w:lineRule="auto"/>
        <w:ind w:leftChars="146" w:left="321" w:right="1134"/>
        <w:jc w:val="center"/>
        <w:rPr>
          <w:ins w:id="2425" w:author="Sneha Kulkarni" w:date="2018-05-18T20:45:00Z"/>
          <w:rFonts w:ascii="Helvetica" w:hAnsi="Helvetica" w:cs="Helvetica"/>
          <w:b/>
          <w:sz w:val="40"/>
          <w:szCs w:val="40"/>
          <w:lang w:eastAsia="zh-HK"/>
        </w:rPr>
      </w:pPr>
      <w:ins w:id="2426" w:author="Sneha Kulkarni" w:date="2018-05-18T20:45:00Z">
        <w:r>
          <w:rPr>
            <w:rFonts w:ascii="Helvetica" w:hAnsi="Helvetica" w:cs="Helvetica"/>
            <w:b/>
            <w:sz w:val="40"/>
            <w:szCs w:val="40"/>
            <w:lang w:eastAsia="zh-HK"/>
          </w:rPr>
          <w:t>Annexure C 2</w:t>
        </w:r>
        <w:r w:rsidRPr="00EC021C">
          <w:rPr>
            <w:rFonts w:ascii="Helvetica" w:hAnsi="Helvetica" w:cs="Helvetica"/>
            <w:b/>
            <w:sz w:val="40"/>
            <w:szCs w:val="40"/>
            <w:lang w:eastAsia="zh-HK"/>
          </w:rPr>
          <w:t xml:space="preserve"> – </w:t>
        </w:r>
        <w:r>
          <w:rPr>
            <w:rFonts w:ascii="Helvetica" w:hAnsi="Helvetica" w:cs="Helvetica"/>
            <w:b/>
            <w:sz w:val="40"/>
            <w:szCs w:val="40"/>
            <w:lang w:eastAsia="zh-HK"/>
          </w:rPr>
          <w:t xml:space="preserve">CV and Sample Worksheet for Anand </w:t>
        </w:r>
        <w:proofErr w:type="spellStart"/>
        <w:r>
          <w:rPr>
            <w:rFonts w:ascii="Helvetica" w:hAnsi="Helvetica" w:cs="Helvetica"/>
            <w:b/>
            <w:sz w:val="40"/>
            <w:szCs w:val="40"/>
            <w:lang w:eastAsia="zh-HK"/>
          </w:rPr>
          <w:t>Pednekar</w:t>
        </w:r>
        <w:proofErr w:type="spellEnd"/>
      </w:ins>
    </w:p>
    <w:p w14:paraId="4DAF5152" w14:textId="77777777" w:rsidR="00DA4B2A" w:rsidRDefault="00DA4B2A">
      <w:pPr>
        <w:spacing w:after="0" w:line="240" w:lineRule="auto"/>
        <w:ind w:leftChars="0" w:left="0" w:right="0"/>
        <w:contextualSpacing w:val="0"/>
        <w:rPr>
          <w:ins w:id="2427" w:author="Sneha Kulkarni" w:date="2018-05-18T20:45:00Z"/>
          <w:rFonts w:ascii="Helvetica" w:hAnsi="Helvetica" w:cs="Helvetica"/>
          <w:b/>
          <w:sz w:val="40"/>
          <w:szCs w:val="40"/>
          <w:lang w:eastAsia="zh-HK"/>
        </w:rPr>
      </w:pPr>
      <w:ins w:id="2428" w:author="Sneha Kulkarni" w:date="2018-05-18T20:45:00Z">
        <w:r>
          <w:rPr>
            <w:rFonts w:ascii="Helvetica" w:hAnsi="Helvetica" w:cs="Helvetica"/>
            <w:b/>
            <w:sz w:val="40"/>
            <w:szCs w:val="40"/>
            <w:lang w:eastAsia="zh-HK"/>
          </w:rPr>
          <w:br w:type="page"/>
        </w:r>
      </w:ins>
    </w:p>
    <w:p w14:paraId="59CF95DF" w14:textId="77777777" w:rsidR="00DA4B2A" w:rsidRDefault="00DA4B2A" w:rsidP="00DA4B2A">
      <w:pPr>
        <w:tabs>
          <w:tab w:val="left" w:pos="9498"/>
        </w:tabs>
        <w:spacing w:after="300" w:line="240" w:lineRule="auto"/>
        <w:ind w:left="708"/>
        <w:jc w:val="center"/>
        <w:rPr>
          <w:ins w:id="2429" w:author="Sneha Kulkarni" w:date="2018-05-18T20:45:00Z"/>
          <w:rFonts w:ascii="Helvetica" w:hAnsi="Helvetica" w:cs="Helvetica"/>
          <w:b/>
          <w:sz w:val="40"/>
          <w:szCs w:val="40"/>
          <w:lang w:eastAsia="zh-HK"/>
        </w:rPr>
      </w:pPr>
    </w:p>
    <w:p w14:paraId="0BB5791C" w14:textId="77777777" w:rsidR="00DA4B2A" w:rsidRPr="00EC021C" w:rsidRDefault="00DA4B2A" w:rsidP="00DA4B2A">
      <w:pPr>
        <w:tabs>
          <w:tab w:val="left" w:pos="9498"/>
        </w:tabs>
        <w:spacing w:after="300" w:line="240" w:lineRule="auto"/>
        <w:ind w:left="708"/>
        <w:jc w:val="center"/>
        <w:rPr>
          <w:ins w:id="2430" w:author="Sneha Kulkarni" w:date="2018-05-18T20:45:00Z"/>
          <w:rFonts w:ascii="Helvetica" w:hAnsi="Helvetica" w:cs="Helvetica"/>
          <w:b/>
          <w:sz w:val="40"/>
          <w:szCs w:val="40"/>
        </w:rPr>
      </w:pPr>
    </w:p>
    <w:p w14:paraId="4BF3ECA1" w14:textId="77777777" w:rsidR="00DA4B2A" w:rsidRPr="00EC021C" w:rsidRDefault="00DA4B2A" w:rsidP="00DA4B2A">
      <w:pPr>
        <w:tabs>
          <w:tab w:val="left" w:pos="9498"/>
        </w:tabs>
        <w:spacing w:after="300" w:line="240" w:lineRule="auto"/>
        <w:ind w:left="708"/>
        <w:jc w:val="center"/>
        <w:rPr>
          <w:ins w:id="2431" w:author="Sneha Kulkarni" w:date="2018-05-18T20:45:00Z"/>
          <w:rFonts w:ascii="Helvetica" w:hAnsi="Helvetica" w:cs="Helvetica"/>
          <w:b/>
          <w:sz w:val="40"/>
          <w:szCs w:val="40"/>
        </w:rPr>
      </w:pPr>
    </w:p>
    <w:p w14:paraId="67C9C4F0" w14:textId="77777777" w:rsidR="00DA4B2A" w:rsidRDefault="00DA4B2A" w:rsidP="00DA4B2A">
      <w:pPr>
        <w:tabs>
          <w:tab w:val="left" w:pos="9498"/>
        </w:tabs>
        <w:spacing w:after="300" w:line="240" w:lineRule="auto"/>
        <w:ind w:left="708"/>
        <w:jc w:val="center"/>
        <w:rPr>
          <w:ins w:id="2432" w:author="Sneha Kulkarni" w:date="2018-05-18T20:45:00Z"/>
          <w:rFonts w:ascii="Helvetica" w:hAnsi="Helvetica" w:cs="Helvetica"/>
          <w:b/>
          <w:sz w:val="40"/>
          <w:szCs w:val="40"/>
          <w:lang w:val="en-US"/>
        </w:rPr>
      </w:pPr>
    </w:p>
    <w:p w14:paraId="42950CF8" w14:textId="77777777" w:rsidR="00DA4B2A" w:rsidRDefault="00DA4B2A" w:rsidP="00DA4B2A">
      <w:pPr>
        <w:tabs>
          <w:tab w:val="left" w:pos="9498"/>
        </w:tabs>
        <w:spacing w:after="300" w:line="240" w:lineRule="auto"/>
        <w:ind w:left="708"/>
        <w:jc w:val="center"/>
        <w:rPr>
          <w:ins w:id="2433" w:author="Sneha Kulkarni" w:date="2018-05-18T20:45:00Z"/>
          <w:rFonts w:ascii="Helvetica" w:hAnsi="Helvetica" w:cs="Helvetica"/>
          <w:b/>
          <w:sz w:val="40"/>
          <w:szCs w:val="40"/>
          <w:lang w:val="en-US"/>
        </w:rPr>
      </w:pPr>
    </w:p>
    <w:p w14:paraId="6B1F6181" w14:textId="77777777" w:rsidR="00DA4B2A" w:rsidRDefault="00DA4B2A" w:rsidP="00DA4B2A">
      <w:pPr>
        <w:tabs>
          <w:tab w:val="left" w:pos="9498"/>
        </w:tabs>
        <w:spacing w:after="300" w:line="240" w:lineRule="auto"/>
        <w:ind w:left="708"/>
        <w:jc w:val="center"/>
        <w:rPr>
          <w:ins w:id="2434" w:author="Sneha Kulkarni" w:date="2018-05-18T20:45:00Z"/>
          <w:rFonts w:ascii="Helvetica" w:hAnsi="Helvetica" w:cs="Helvetica"/>
          <w:b/>
          <w:sz w:val="40"/>
          <w:szCs w:val="40"/>
          <w:lang w:val="en-US"/>
        </w:rPr>
      </w:pPr>
    </w:p>
    <w:p w14:paraId="2DEC82C8" w14:textId="77777777" w:rsidR="00DA4B2A" w:rsidRDefault="00DA4B2A" w:rsidP="00DA4B2A">
      <w:pPr>
        <w:tabs>
          <w:tab w:val="left" w:pos="9498"/>
        </w:tabs>
        <w:spacing w:after="300" w:line="240" w:lineRule="auto"/>
        <w:ind w:left="708"/>
        <w:jc w:val="center"/>
        <w:rPr>
          <w:ins w:id="2435" w:author="Sneha Kulkarni" w:date="2018-05-18T20:45:00Z"/>
          <w:rFonts w:ascii="Helvetica" w:hAnsi="Helvetica" w:cs="Helvetica"/>
          <w:b/>
          <w:sz w:val="40"/>
          <w:szCs w:val="40"/>
          <w:lang w:val="en-US"/>
        </w:rPr>
      </w:pPr>
    </w:p>
    <w:p w14:paraId="6562024E" w14:textId="77777777" w:rsidR="00DA4B2A" w:rsidRDefault="00DA4B2A" w:rsidP="00DA4B2A">
      <w:pPr>
        <w:tabs>
          <w:tab w:val="left" w:pos="9498"/>
        </w:tabs>
        <w:spacing w:after="300" w:line="240" w:lineRule="auto"/>
        <w:ind w:left="708"/>
        <w:jc w:val="center"/>
        <w:rPr>
          <w:ins w:id="2436" w:author="Sneha Kulkarni" w:date="2018-05-18T20:45:00Z"/>
          <w:rFonts w:ascii="Helvetica" w:hAnsi="Helvetica" w:cs="Helvetica"/>
          <w:b/>
          <w:sz w:val="40"/>
          <w:szCs w:val="40"/>
          <w:lang w:val="en-US"/>
        </w:rPr>
      </w:pPr>
    </w:p>
    <w:p w14:paraId="7BFF4765" w14:textId="6F93A931" w:rsidR="00DA4B2A" w:rsidRDefault="00DA4B2A" w:rsidP="00DA4B2A">
      <w:pPr>
        <w:tabs>
          <w:tab w:val="left" w:pos="9498"/>
        </w:tabs>
        <w:spacing w:line="240" w:lineRule="auto"/>
        <w:ind w:leftChars="146" w:left="321" w:right="1134"/>
        <w:jc w:val="center"/>
        <w:rPr>
          <w:ins w:id="2437" w:author="Sneha Kulkarni" w:date="2018-05-18T20:45:00Z"/>
          <w:rFonts w:ascii="Helvetica" w:hAnsi="Helvetica" w:cs="Helvetica"/>
          <w:b/>
          <w:sz w:val="40"/>
          <w:szCs w:val="40"/>
          <w:lang w:eastAsia="zh-HK"/>
        </w:rPr>
      </w:pPr>
      <w:ins w:id="2438" w:author="Sneha Kulkarni" w:date="2018-05-18T20:45:00Z">
        <w:r>
          <w:rPr>
            <w:rFonts w:ascii="Helvetica" w:hAnsi="Helvetica" w:cs="Helvetica"/>
            <w:b/>
            <w:sz w:val="40"/>
            <w:szCs w:val="40"/>
            <w:lang w:eastAsia="zh-HK"/>
          </w:rPr>
          <w:t>Annexure C 3</w:t>
        </w:r>
        <w:r w:rsidRPr="00EC021C">
          <w:rPr>
            <w:rFonts w:ascii="Helvetica" w:hAnsi="Helvetica" w:cs="Helvetica"/>
            <w:b/>
            <w:sz w:val="40"/>
            <w:szCs w:val="40"/>
            <w:lang w:eastAsia="zh-HK"/>
          </w:rPr>
          <w:t xml:space="preserve"> – </w:t>
        </w:r>
        <w:r>
          <w:rPr>
            <w:rFonts w:ascii="Helvetica" w:hAnsi="Helvetica" w:cs="Helvetica"/>
            <w:b/>
            <w:sz w:val="40"/>
            <w:szCs w:val="40"/>
            <w:lang w:eastAsia="zh-HK"/>
          </w:rPr>
          <w:t xml:space="preserve">CV and Sample Worksheet for </w:t>
        </w:r>
        <w:proofErr w:type="spellStart"/>
        <w:r>
          <w:rPr>
            <w:rFonts w:ascii="Helvetica" w:hAnsi="Helvetica" w:cs="Helvetica"/>
            <w:b/>
            <w:sz w:val="40"/>
            <w:szCs w:val="40"/>
            <w:lang w:eastAsia="zh-HK"/>
          </w:rPr>
          <w:t>Debabrata</w:t>
        </w:r>
        <w:proofErr w:type="spellEnd"/>
        <w:r>
          <w:rPr>
            <w:rFonts w:ascii="Helvetica" w:hAnsi="Helvetica" w:cs="Helvetica"/>
            <w:b/>
            <w:sz w:val="40"/>
            <w:szCs w:val="40"/>
            <w:lang w:eastAsia="zh-HK"/>
          </w:rPr>
          <w:t xml:space="preserve"> Panda</w:t>
        </w:r>
      </w:ins>
    </w:p>
    <w:p w14:paraId="549346CD" w14:textId="77777777" w:rsidR="00DA4B2A" w:rsidRPr="00DA4B2A" w:rsidRDefault="00DA4B2A" w:rsidP="00DA4B2A">
      <w:pPr>
        <w:tabs>
          <w:tab w:val="left" w:pos="9498"/>
        </w:tabs>
        <w:spacing w:line="240" w:lineRule="auto"/>
        <w:ind w:leftChars="146" w:left="321" w:right="1134"/>
        <w:jc w:val="center"/>
        <w:rPr>
          <w:ins w:id="2439" w:author="Sneha Kulkarni" w:date="2018-05-18T20:45:00Z"/>
          <w:rFonts w:ascii="Helvetica" w:hAnsi="Helvetica" w:cs="Helvetica"/>
          <w:b/>
          <w:sz w:val="40"/>
          <w:szCs w:val="40"/>
          <w:lang w:eastAsia="zh-HK"/>
        </w:rPr>
      </w:pPr>
    </w:p>
    <w:p w14:paraId="749DC1CB" w14:textId="77777777" w:rsidR="00C61A86" w:rsidRPr="00DA4B2A" w:rsidRDefault="00C61A86" w:rsidP="00C61A86">
      <w:pPr>
        <w:tabs>
          <w:tab w:val="left" w:pos="9498"/>
        </w:tabs>
        <w:spacing w:after="300" w:line="240" w:lineRule="auto"/>
        <w:ind w:left="708"/>
        <w:jc w:val="center"/>
        <w:rPr>
          <w:rFonts w:ascii="Helvetica" w:hAnsi="Helvetica" w:cs="Helvetica"/>
          <w:b/>
          <w:sz w:val="40"/>
          <w:szCs w:val="40"/>
        </w:rPr>
      </w:pPr>
    </w:p>
    <w:sectPr w:rsidR="00C61A86" w:rsidRPr="00DA4B2A" w:rsidSect="007F2636">
      <w:headerReference w:type="default" r:id="rId45"/>
      <w:footerReference w:type="default" r:id="rId46"/>
      <w:pgSz w:w="11906" w:h="16838" w:code="9"/>
      <w:pgMar w:top="1701" w:right="567" w:bottom="1418" w:left="567" w:header="601" w:footer="992" w:gutter="567"/>
      <w:pgNumType w:start="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3" w:author="Anurag Mishra" w:date="2018-05-18T11:41:00Z" w:initials="AM">
    <w:p w14:paraId="39080400" w14:textId="66A50DC6" w:rsidR="00E11165" w:rsidRDefault="00E11165">
      <w:pPr>
        <w:pStyle w:val="CommentText"/>
        <w:ind w:left="708"/>
      </w:pPr>
      <w:r>
        <w:rPr>
          <w:rStyle w:val="CommentReference"/>
        </w:rPr>
        <w:annotationRef/>
      </w:r>
      <w:proofErr w:type="spellStart"/>
      <w:r>
        <w:t>Meste</w:t>
      </w:r>
      <w:proofErr w:type="spellEnd"/>
      <w:r>
        <w:t xml:space="preserve"> will provide training to IRESC team, I added a sentence below</w:t>
      </w:r>
    </w:p>
  </w:comment>
  <w:comment w:id="231" w:author="Anurag Mishra" w:date="2018-05-18T11:54:00Z" w:initials="AM">
    <w:p w14:paraId="7BAE5F99" w14:textId="5E010D4D" w:rsidR="00E11165" w:rsidRDefault="00E11165">
      <w:pPr>
        <w:pStyle w:val="CommentText"/>
        <w:ind w:left="708"/>
      </w:pPr>
      <w:r>
        <w:rPr>
          <w:rStyle w:val="CommentReference"/>
        </w:rPr>
        <w:annotationRef/>
      </w:r>
      <w:r>
        <w:t>May be deleted</w:t>
      </w:r>
    </w:p>
  </w:comment>
  <w:comment w:id="304" w:author="Anurag Mishra" w:date="2018-05-18T12:01:00Z" w:initials="AM">
    <w:p w14:paraId="0A592B16" w14:textId="572E8E6C" w:rsidR="00E11165" w:rsidRDefault="00E11165">
      <w:pPr>
        <w:pStyle w:val="CommentText"/>
        <w:ind w:left="708"/>
      </w:pPr>
      <w:r>
        <w:rPr>
          <w:rStyle w:val="CommentReference"/>
        </w:rPr>
        <w:annotationRef/>
      </w:r>
      <w:r>
        <w:t xml:space="preserve">Procedure is not </w:t>
      </w:r>
    </w:p>
  </w:comment>
  <w:comment w:id="501" w:author="Vincentius Mario PURNAMA" w:date="2020-08-25T19:39:00Z" w:initials="VMP">
    <w:p w14:paraId="715E5DCA" w14:textId="35D27137" w:rsidR="00E11165" w:rsidRDefault="00E11165" w:rsidP="00B839F7">
      <w:pPr>
        <w:pStyle w:val="CommentText"/>
        <w:ind w:leftChars="146" w:left="321"/>
      </w:pPr>
      <w:r>
        <w:rPr>
          <w:rStyle w:val="CommentReference"/>
        </w:rPr>
        <w:annotationRef/>
      </w:r>
      <w:r>
        <w:t>Should be replaced according to P&amp;ID and workshop allocation</w:t>
      </w:r>
    </w:p>
  </w:comment>
  <w:comment w:id="730" w:author="Vincentius Mario PURNAMA" w:date="2020-08-25T19:57:00Z" w:initials="VMP">
    <w:p w14:paraId="315181DC" w14:textId="45EBA033" w:rsidR="00E11165" w:rsidRDefault="00E11165">
      <w:pPr>
        <w:pStyle w:val="CommentText"/>
        <w:ind w:left="708"/>
      </w:pPr>
      <w:r>
        <w:rPr>
          <w:rStyle w:val="CommentReference"/>
        </w:rPr>
        <w:annotationRef/>
      </w:r>
      <w:r>
        <w:t>I am not sure if we should replace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080400" w15:done="0"/>
  <w15:commentEx w15:paraId="7BAE5F99" w15:done="0"/>
  <w15:commentEx w15:paraId="0A592B16" w15:done="0"/>
  <w15:commentEx w15:paraId="715E5DCA" w15:done="0"/>
  <w15:commentEx w15:paraId="315181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FE759" w16cex:dateUtc="2020-08-25T11:39:00Z"/>
  <w16cex:commentExtensible w16cex:durableId="22EFEBB4" w16cex:dateUtc="2020-08-25T1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080400" w16cid:durableId="22EF947C"/>
  <w16cid:commentId w16cid:paraId="7BAE5F99" w16cid:durableId="22EF947D"/>
  <w16cid:commentId w16cid:paraId="0A592B16" w16cid:durableId="22EF947E"/>
  <w16cid:commentId w16cid:paraId="715E5DCA" w16cid:durableId="22EFE759"/>
  <w16cid:commentId w16cid:paraId="315181DC" w16cid:durableId="22EFEB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F0A157" w14:textId="77777777" w:rsidR="00960EB1" w:rsidRDefault="00960EB1" w:rsidP="007230FF">
      <w:pPr>
        <w:spacing w:after="0" w:line="240" w:lineRule="auto"/>
        <w:ind w:left="708"/>
      </w:pPr>
      <w:r>
        <w:separator/>
      </w:r>
    </w:p>
  </w:endnote>
  <w:endnote w:type="continuationSeparator" w:id="0">
    <w:p w14:paraId="7AA6CB39" w14:textId="77777777" w:rsidR="00960EB1" w:rsidRDefault="00960EB1" w:rsidP="007230FF">
      <w:pPr>
        <w:spacing w:after="0" w:line="240" w:lineRule="auto"/>
        <w:ind w:left="70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Symbol">
    <w:panose1 w:val="05050102010706020507"/>
    <w:charset w:val="4D"/>
    <w:family w:val="decorative"/>
    <w:pitch w:val="variable"/>
    <w:sig w:usb0="00000003" w:usb1="1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Helvetica-Light">
    <w:panose1 w:val="020B0403020202020204"/>
    <w:charset w:val="00"/>
    <w:family w:val="swiss"/>
    <w:pitch w:val="variable"/>
    <w:sig w:usb0="800000AF" w:usb1="4000204A" w:usb2="00000000" w:usb3="00000000" w:csb0="00000001" w:csb1="00000000"/>
  </w:font>
  <w:font w:name="Cambria">
    <w:panose1 w:val="02040503050406030204"/>
    <w:charset w:val="00"/>
    <w:family w:val="roman"/>
    <w:pitch w:val="variable"/>
    <w:sig w:usb0="A00002EF" w:usb1="4000004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atangChe">
    <w:altName w:val="Arial Unicode MS"/>
    <w:panose1 w:val="0203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eelawadeeUI-Semilight">
    <w:altName w:val="Arial"/>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1A61FF" w14:textId="77777777" w:rsidR="00E11165" w:rsidRDefault="00E11165" w:rsidP="007230FF">
    <w:pPr>
      <w:pStyle w:val="Footer"/>
      <w:ind w:left="70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7B29B" w14:textId="77777777" w:rsidR="00E11165" w:rsidRDefault="00E11165" w:rsidP="007230FF">
    <w:pPr>
      <w:pStyle w:val="Footer"/>
      <w:ind w:left="708" w:rightChars="258" w:right="568"/>
    </w:pPr>
    <w:r>
      <w:rPr>
        <w:noProof/>
        <w:lang w:val="en-US"/>
      </w:rPr>
      <w:drawing>
        <wp:anchor distT="0" distB="0" distL="114300" distR="114300" simplePos="0" relativeHeight="251659264" behindDoc="1" locked="0" layoutInCell="1" allowOverlap="1" wp14:anchorId="343267CD" wp14:editId="408D15AD">
          <wp:simplePos x="0" y="0"/>
          <wp:positionH relativeFrom="column">
            <wp:posOffset>-697230</wp:posOffset>
          </wp:positionH>
          <wp:positionV relativeFrom="paragraph">
            <wp:posOffset>71120</wp:posOffset>
          </wp:positionV>
          <wp:extent cx="7520305" cy="866775"/>
          <wp:effectExtent l="0" t="0" r="4445" b="9525"/>
          <wp:wrapTight wrapText="bothSides">
            <wp:wrapPolygon edited="0">
              <wp:start x="0" y="0"/>
              <wp:lineTo x="0" y="21363"/>
              <wp:lineTo x="21558" y="21363"/>
              <wp:lineTo x="21558" y="0"/>
              <wp:lineTo x="0" y="0"/>
            </wp:wrapPolygon>
          </wp:wrapTight>
          <wp:docPr id="43" name="botPicture 1" descr="letterhe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tterhead 2.jpg"/>
                  <pic:cNvPicPr>
                    <a:picLocks noChangeAspect="1" noChangeArrowheads="1"/>
                  </pic:cNvPicPr>
                </pic:nvPicPr>
                <pic:blipFill>
                  <a:blip r:embed="rId1" cstate="print">
                    <a:extLst>
                      <a:ext uri="{28A0092B-C50C-407E-A947-70E740481C1C}">
                        <a14:useLocalDpi xmlns:a14="http://schemas.microsoft.com/office/drawing/2010/main" val="0"/>
                      </a:ext>
                    </a:extLst>
                  </a:blip>
                  <a:srcRect b="18964"/>
                  <a:stretch>
                    <a:fillRect/>
                  </a:stretch>
                </pic:blipFill>
                <pic:spPr bwMode="auto">
                  <a:xfrm>
                    <a:off x="0" y="0"/>
                    <a:ext cx="752030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3E0FAC" w14:textId="77777777" w:rsidR="00E11165" w:rsidRDefault="00E11165" w:rsidP="007230FF">
    <w:pPr>
      <w:pStyle w:val="Footer"/>
      <w:ind w:left="708"/>
    </w:pPr>
    <w:r>
      <w:rPr>
        <w:noProof/>
        <w:lang w:val="en-US"/>
      </w:rPr>
      <w:drawing>
        <wp:anchor distT="0" distB="0" distL="114300" distR="114300" simplePos="0" relativeHeight="251655168" behindDoc="1" locked="0" layoutInCell="1" allowOverlap="1" wp14:anchorId="0EECD796" wp14:editId="392FFBE8">
          <wp:simplePos x="0" y="0"/>
          <wp:positionH relativeFrom="column">
            <wp:posOffset>-92075</wp:posOffset>
          </wp:positionH>
          <wp:positionV relativeFrom="paragraph">
            <wp:posOffset>154305</wp:posOffset>
          </wp:positionV>
          <wp:extent cx="6384290" cy="707390"/>
          <wp:effectExtent l="0" t="0" r="0" b="0"/>
          <wp:wrapTight wrapText="bothSides">
            <wp:wrapPolygon edited="0">
              <wp:start x="0" y="0"/>
              <wp:lineTo x="0" y="20941"/>
              <wp:lineTo x="21527" y="20941"/>
              <wp:lineTo x="21527" y="0"/>
              <wp:lineTo x="0" y="0"/>
            </wp:wrapPolygon>
          </wp:wrapTight>
          <wp:docPr id="45" name="botPicture 91" descr="letterhe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tterhead 2.jpg"/>
                  <pic:cNvPicPr>
                    <a:picLocks noChangeAspect="1" noChangeArrowheads="1"/>
                  </pic:cNvPicPr>
                </pic:nvPicPr>
                <pic:blipFill>
                  <a:blip r:embed="rId1" cstate="print">
                    <a:extLst>
                      <a:ext uri="{28A0092B-C50C-407E-A947-70E740481C1C}">
                        <a14:useLocalDpi xmlns:a14="http://schemas.microsoft.com/office/drawing/2010/main" val="0"/>
                      </a:ext>
                    </a:extLst>
                  </a:blip>
                  <a:srcRect b="18964"/>
                  <a:stretch>
                    <a:fillRect/>
                  </a:stretch>
                </pic:blipFill>
                <pic:spPr bwMode="auto">
                  <a:xfrm>
                    <a:off x="0" y="0"/>
                    <a:ext cx="6384290" cy="707390"/>
                  </a:xfrm>
                  <a:prstGeom prst="rect">
                    <a:avLst/>
                  </a:prstGeom>
                  <a:noFill/>
                  <a:ln>
                    <a:noFill/>
                  </a:ln>
                </pic:spPr>
              </pic:pic>
            </a:graphicData>
          </a:graphic>
          <wp14:sizeRelH relativeFrom="margin">
            <wp14:pctWidth>0</wp14:pctWidth>
          </wp14:sizeRelH>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BFEAD" w14:textId="77777777" w:rsidR="00E11165" w:rsidRDefault="00E11165" w:rsidP="007230FF">
    <w:pPr>
      <w:pStyle w:val="Footer"/>
      <w:ind w:left="708" w:rightChars="258" w:right="568"/>
    </w:pPr>
    <w:r>
      <w:rPr>
        <w:noProof/>
        <w:lang w:val="en-US"/>
      </w:rPr>
      <w:drawing>
        <wp:anchor distT="0" distB="0" distL="114300" distR="114300" simplePos="0" relativeHeight="251649024" behindDoc="0" locked="0" layoutInCell="1" allowOverlap="1" wp14:anchorId="34D44F65" wp14:editId="24B5F0F8">
          <wp:simplePos x="0" y="0"/>
          <wp:positionH relativeFrom="column">
            <wp:posOffset>-716280</wp:posOffset>
          </wp:positionH>
          <wp:positionV relativeFrom="paragraph">
            <wp:posOffset>31750</wp:posOffset>
          </wp:positionV>
          <wp:extent cx="7553960" cy="1076325"/>
          <wp:effectExtent l="0" t="0" r="8890" b="9525"/>
          <wp:wrapNone/>
          <wp:docPr id="47" name="bot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3960" cy="10763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48000" behindDoc="0" locked="0" layoutInCell="1" allowOverlap="1" wp14:anchorId="4451763E" wp14:editId="72EA2E16">
          <wp:simplePos x="0" y="0"/>
          <wp:positionH relativeFrom="column">
            <wp:posOffset>-716280</wp:posOffset>
          </wp:positionH>
          <wp:positionV relativeFrom="paragraph">
            <wp:posOffset>-82550</wp:posOffset>
          </wp:positionV>
          <wp:extent cx="7554380" cy="1076475"/>
          <wp:effectExtent l="0" t="0" r="8890" b="9525"/>
          <wp:wrapNone/>
          <wp:docPr id="48" name="bot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4380" cy="1076475"/>
                  </a:xfrm>
                  <a:prstGeom prst="rect">
                    <a:avLst/>
                  </a:prstGeom>
                </pic:spPr>
              </pic:pic>
            </a:graphicData>
          </a:graphic>
          <wp14:sizeRelH relativeFrom="margin">
            <wp14:pctWidth>0</wp14:pctWidth>
          </wp14:sizeRelH>
          <wp14:sizeRelV relativeFrom="margin">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76CB0D" w14:textId="77777777" w:rsidR="00E11165" w:rsidRDefault="00E11165" w:rsidP="007230FF">
    <w:pPr>
      <w:pStyle w:val="Footer"/>
      <w:ind w:left="708" w:rightChars="258" w:right="568"/>
    </w:pPr>
    <w:r>
      <w:rPr>
        <w:noProof/>
        <w:lang w:val="en-US"/>
      </w:rPr>
      <mc:AlternateContent>
        <mc:Choice Requires="wps">
          <w:drawing>
            <wp:anchor distT="0" distB="0" distL="114300" distR="114300" simplePos="0" relativeHeight="251661312" behindDoc="0" locked="1" layoutInCell="1" allowOverlap="1" wp14:anchorId="365866EC" wp14:editId="4AA4BF3D">
              <wp:simplePos x="0" y="0"/>
              <wp:positionH relativeFrom="page">
                <wp:posOffset>760095</wp:posOffset>
              </wp:positionH>
              <wp:positionV relativeFrom="page">
                <wp:posOffset>10022205</wp:posOffset>
              </wp:positionV>
              <wp:extent cx="6877050" cy="450850"/>
              <wp:effectExtent l="0" t="0" r="0" b="6350"/>
              <wp:wrapTopAndBottom/>
              <wp:docPr id="73" name="botbot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77050" cy="45085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7B04F02" w14:textId="5A6FC980" w:rsidR="00E11165" w:rsidRPr="00076386" w:rsidRDefault="00E11165" w:rsidP="007230FF">
                          <w:pPr>
                            <w:wordWrap w:val="0"/>
                            <w:ind w:left="708"/>
                            <w:jc w:val="right"/>
                            <w:rPr>
                              <w:sz w:val="20"/>
                              <w:szCs w:val="20"/>
                            </w:rPr>
                          </w:pPr>
                          <w:bookmarkStart w:id="710" w:name="OLE_LINK5"/>
                          <w:bookmarkStart w:id="711" w:name="OLE_LINK6"/>
                          <w:bookmarkStart w:id="712" w:name="OLE_LINK52"/>
                          <w:bookmarkStart w:id="713" w:name="OLE_LINK53"/>
                          <w:r>
                            <w:rPr>
                              <w:i/>
                              <w:sz w:val="18"/>
                              <w:szCs w:val="18"/>
                              <w:lang w:eastAsia="zh-HK"/>
                            </w:rPr>
                            <w:t xml:space="preserve">Neste </w:t>
                          </w:r>
                          <w:del w:id="714" w:author="Vincentius Mario PURNAMA" w:date="2020-08-25T15:07:00Z">
                            <w:r w:rsidDel="00B05FCF">
                              <w:rPr>
                                <w:i/>
                                <w:sz w:val="18"/>
                                <w:szCs w:val="18"/>
                                <w:lang w:eastAsia="zh-HK"/>
                              </w:rPr>
                              <w:delText>Singapore Expansion Project</w:delText>
                            </w:r>
                          </w:del>
                          <w:ins w:id="715" w:author="Vincentius Mario PURNAMA" w:date="2020-08-25T15:07:00Z">
                            <w:r>
                              <w:rPr>
                                <w:i/>
                                <w:sz w:val="18"/>
                                <w:szCs w:val="18"/>
                                <w:lang w:eastAsia="zh-HK"/>
                              </w:rPr>
                              <w:t>Rotterdam Site Deve</w:t>
                            </w:r>
                          </w:ins>
                          <w:ins w:id="716" w:author="Vincentius Mario PURNAMA" w:date="2020-08-25T15:08:00Z">
                            <w:r>
                              <w:rPr>
                                <w:i/>
                                <w:sz w:val="18"/>
                                <w:szCs w:val="18"/>
                                <w:lang w:eastAsia="zh-HK"/>
                              </w:rPr>
                              <w:t>lopment Project</w:t>
                            </w:r>
                          </w:ins>
                          <w:r>
                            <w:rPr>
                              <w:i/>
                              <w:sz w:val="18"/>
                              <w:szCs w:val="18"/>
                              <w:lang w:eastAsia="zh-HK"/>
                            </w:rPr>
                            <w:t>- Technical Proposal for HAZOP and LOPA Review</w:t>
                          </w:r>
                          <w:bookmarkEnd w:id="712"/>
                          <w:bookmarkEnd w:id="713"/>
                          <w:r>
                            <w:rPr>
                              <w:i/>
                              <w:sz w:val="18"/>
                              <w:szCs w:val="18"/>
                              <w:lang w:eastAsia="zh-HK"/>
                            </w:rPr>
                            <w:t xml:space="preserve">  </w:t>
                          </w:r>
                          <w:bookmarkEnd w:id="710"/>
                          <w:bookmarkEnd w:id="711"/>
                          <w:r w:rsidRPr="00F63618">
                            <w:rPr>
                              <w:b/>
                              <w:sz w:val="20"/>
                              <w:szCs w:val="20"/>
                            </w:rPr>
                            <w:t>P.</w:t>
                          </w:r>
                          <w:r w:rsidRPr="00F63618">
                            <w:rPr>
                              <w:b/>
                              <w:sz w:val="20"/>
                              <w:szCs w:val="20"/>
                            </w:rPr>
                            <w:fldChar w:fldCharType="begin"/>
                          </w:r>
                          <w:r w:rsidRPr="00F63618">
                            <w:rPr>
                              <w:b/>
                              <w:sz w:val="20"/>
                              <w:szCs w:val="20"/>
                            </w:rPr>
                            <w:instrText xml:space="preserve"> PAGE  \* Arabic  \* MERGEFORMAT </w:instrText>
                          </w:r>
                          <w:r w:rsidRPr="00F63618">
                            <w:rPr>
                              <w:b/>
                              <w:sz w:val="20"/>
                              <w:szCs w:val="20"/>
                            </w:rPr>
                            <w:fldChar w:fldCharType="separate"/>
                          </w:r>
                          <w:r>
                            <w:rPr>
                              <w:b/>
                              <w:noProof/>
                              <w:sz w:val="20"/>
                              <w:szCs w:val="20"/>
                            </w:rPr>
                            <w:t>7</w:t>
                          </w:r>
                          <w:r w:rsidRPr="00F63618">
                            <w:rPr>
                              <w:b/>
                              <w:sz w:val="20"/>
                              <w:szCs w:val="20"/>
                            </w:rPr>
                            <w:fldChar w:fldCharType="end"/>
                          </w:r>
                        </w:p>
                      </w:txbxContent>
                    </wps:txbx>
                    <wps:bodyPr rot="0" spcFirstLastPara="0" vertOverflow="overflow" horzOverflow="overflow" vert="horz" wrap="square" lIns="90000" tIns="46800" rIns="90000" bIns="468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5866EC" id="_x0000_t202" coordsize="21600,21600" o:spt="202" path="m,l,21600r21600,l21600,xe">
              <v:stroke joinstyle="miter"/>
              <v:path gradientshapeok="t" o:connecttype="rect"/>
            </v:shapetype>
            <v:shape id="botbotText Box 3" o:spid="_x0000_s1027" type="#_x0000_t202" style="position:absolute;left:0;text-align:left;margin-left:59.85pt;margin-top:789.15pt;width:541.5pt;height:3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" filled="f" stroked="f" strokeweight=".5pt">
              <v:path arrowok="t"/>
              <v:textbox inset="2.5mm,1.3mm,2.5mm,1.3mm">
                <w:txbxContent>
                  <w:p w14:paraId="27B04F02" w14:textId="5A6FC980" w:rsidR="00E11165" w:rsidRPr="00076386" w:rsidRDefault="00E11165" w:rsidP="007230FF">
                    <w:pPr>
                      <w:wordWrap w:val="0"/>
                      <w:ind w:left="708"/>
                      <w:jc w:val="right"/>
                      <w:rPr>
                        <w:sz w:val="20"/>
                        <w:szCs w:val="20"/>
                      </w:rPr>
                    </w:pPr>
                    <w:bookmarkStart w:id="717" w:name="OLE_LINK5"/>
                    <w:bookmarkStart w:id="718" w:name="OLE_LINK6"/>
                    <w:bookmarkStart w:id="719" w:name="OLE_LINK52"/>
                    <w:bookmarkStart w:id="720" w:name="OLE_LINK53"/>
                    <w:r>
                      <w:rPr>
                        <w:i/>
                        <w:sz w:val="18"/>
                        <w:szCs w:val="18"/>
                        <w:lang w:eastAsia="zh-HK"/>
                      </w:rPr>
                      <w:t xml:space="preserve">Neste </w:t>
                    </w:r>
                    <w:del w:id="721" w:author="Vincentius Mario PURNAMA" w:date="2020-08-25T15:07:00Z">
                      <w:r w:rsidDel="00B05FCF">
                        <w:rPr>
                          <w:i/>
                          <w:sz w:val="18"/>
                          <w:szCs w:val="18"/>
                          <w:lang w:eastAsia="zh-HK"/>
                        </w:rPr>
                        <w:delText>Singapore Expansion Project</w:delText>
                      </w:r>
                    </w:del>
                    <w:ins w:id="722" w:author="Vincentius Mario PURNAMA" w:date="2020-08-25T15:07:00Z">
                      <w:r>
                        <w:rPr>
                          <w:i/>
                          <w:sz w:val="18"/>
                          <w:szCs w:val="18"/>
                          <w:lang w:eastAsia="zh-HK"/>
                        </w:rPr>
                        <w:t>Rotterdam Site Deve</w:t>
                      </w:r>
                    </w:ins>
                    <w:ins w:id="723" w:author="Vincentius Mario PURNAMA" w:date="2020-08-25T15:08:00Z">
                      <w:r>
                        <w:rPr>
                          <w:i/>
                          <w:sz w:val="18"/>
                          <w:szCs w:val="18"/>
                          <w:lang w:eastAsia="zh-HK"/>
                        </w:rPr>
                        <w:t>lopment Project</w:t>
                      </w:r>
                    </w:ins>
                    <w:r>
                      <w:rPr>
                        <w:i/>
                        <w:sz w:val="18"/>
                        <w:szCs w:val="18"/>
                        <w:lang w:eastAsia="zh-HK"/>
                      </w:rPr>
                      <w:t>- Technical Proposal for HAZOP and LOPA Review</w:t>
                    </w:r>
                    <w:bookmarkEnd w:id="719"/>
                    <w:bookmarkEnd w:id="720"/>
                    <w:r>
                      <w:rPr>
                        <w:i/>
                        <w:sz w:val="18"/>
                        <w:szCs w:val="18"/>
                        <w:lang w:eastAsia="zh-HK"/>
                      </w:rPr>
                      <w:t xml:space="preserve">  </w:t>
                    </w:r>
                    <w:bookmarkEnd w:id="717"/>
                    <w:bookmarkEnd w:id="718"/>
                    <w:r w:rsidRPr="00F63618">
                      <w:rPr>
                        <w:b/>
                        <w:sz w:val="20"/>
                        <w:szCs w:val="20"/>
                      </w:rPr>
                      <w:t>P.</w:t>
                    </w:r>
                    <w:r w:rsidRPr="00F63618">
                      <w:rPr>
                        <w:b/>
                        <w:sz w:val="20"/>
                        <w:szCs w:val="20"/>
                      </w:rPr>
                      <w:fldChar w:fldCharType="begin"/>
                    </w:r>
                    <w:r w:rsidRPr="00F63618">
                      <w:rPr>
                        <w:b/>
                        <w:sz w:val="20"/>
                        <w:szCs w:val="20"/>
                      </w:rPr>
                      <w:instrText xml:space="preserve"> PAGE  \* Arabic  \* MERGEFORMAT </w:instrText>
                    </w:r>
                    <w:r w:rsidRPr="00F63618">
                      <w:rPr>
                        <w:b/>
                        <w:sz w:val="20"/>
                        <w:szCs w:val="20"/>
                      </w:rPr>
                      <w:fldChar w:fldCharType="separate"/>
                    </w:r>
                    <w:r>
                      <w:rPr>
                        <w:b/>
                        <w:noProof/>
                        <w:sz w:val="20"/>
                        <w:szCs w:val="20"/>
                      </w:rPr>
                      <w:t>7</w:t>
                    </w:r>
                    <w:r w:rsidRPr="00F63618">
                      <w:rPr>
                        <w:b/>
                        <w:sz w:val="20"/>
                        <w:szCs w:val="20"/>
                      </w:rPr>
                      <w:fldChar w:fldCharType="end"/>
                    </w:r>
                  </w:p>
                </w:txbxContent>
              </v:textbox>
              <w10:wrap type="topAndBottom" anchorx="page" anchory="page"/>
              <w10:anchorlock/>
            </v:shape>
          </w:pict>
        </mc:Fallback>
      </mc:AlternateContent>
    </w:r>
    <w:r>
      <w:rPr>
        <w:noProof/>
        <w:lang w:val="en-US"/>
      </w:rPr>
      <w:drawing>
        <wp:anchor distT="0" distB="0" distL="114300" distR="114300" simplePos="0" relativeHeight="251660288" behindDoc="0" locked="0" layoutInCell="1" allowOverlap="1" wp14:anchorId="2C532C67" wp14:editId="2D49759B">
          <wp:simplePos x="0" y="0"/>
          <wp:positionH relativeFrom="column">
            <wp:posOffset>-716280</wp:posOffset>
          </wp:positionH>
          <wp:positionV relativeFrom="paragraph">
            <wp:posOffset>31750</wp:posOffset>
          </wp:positionV>
          <wp:extent cx="7553960" cy="1076325"/>
          <wp:effectExtent l="0" t="0" r="8890" b="9525"/>
          <wp:wrapNone/>
          <wp:docPr id="50" name="bot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3960" cy="10763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7216" behindDoc="0" locked="0" layoutInCell="1" allowOverlap="1" wp14:anchorId="2F89CBD3" wp14:editId="76318B1B">
          <wp:simplePos x="0" y="0"/>
          <wp:positionH relativeFrom="column">
            <wp:posOffset>-716280</wp:posOffset>
          </wp:positionH>
          <wp:positionV relativeFrom="paragraph">
            <wp:posOffset>-82550</wp:posOffset>
          </wp:positionV>
          <wp:extent cx="7554380" cy="1076475"/>
          <wp:effectExtent l="0" t="0" r="8890" b="9525"/>
          <wp:wrapNone/>
          <wp:docPr id="51" name="bot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4380" cy="1076475"/>
                  </a:xfrm>
                  <a:prstGeom prst="rect">
                    <a:avLst/>
                  </a:prstGeom>
                </pic:spPr>
              </pic:pic>
            </a:graphicData>
          </a:graphic>
          <wp14:sizeRelH relativeFrom="margin">
            <wp14:pctWidth>0</wp14:pctWidth>
          </wp14:sizeRelH>
          <wp14:sizeRelV relativeFrom="margin">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EC365" w14:textId="77777777" w:rsidR="00E11165" w:rsidRDefault="00E11165" w:rsidP="003A7414">
    <w:pPr>
      <w:pStyle w:val="Footer"/>
      <w:ind w:left="708" w:rightChars="258" w:right="568"/>
    </w:pPr>
    <w:r>
      <w:rPr>
        <w:noProof/>
        <w:lang w:val="en-US"/>
      </w:rPr>
      <mc:AlternateContent>
        <mc:Choice Requires="wps">
          <w:drawing>
            <wp:anchor distT="0" distB="0" distL="114300" distR="114300" simplePos="0" relativeHeight="251663360" behindDoc="0" locked="1" layoutInCell="1" allowOverlap="1" wp14:anchorId="384E2950" wp14:editId="0A5E485D">
              <wp:simplePos x="0" y="0"/>
              <wp:positionH relativeFrom="page">
                <wp:posOffset>3249295</wp:posOffset>
              </wp:positionH>
              <wp:positionV relativeFrom="page">
                <wp:posOffset>6762750</wp:posOffset>
              </wp:positionV>
              <wp:extent cx="7343775" cy="447675"/>
              <wp:effectExtent l="0" t="0" r="0" b="0"/>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43775" cy="447675"/>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AEE978C" w14:textId="56BA1907" w:rsidR="00E11165" w:rsidRPr="00076386" w:rsidRDefault="00E11165" w:rsidP="007230FF">
                          <w:pPr>
                            <w:wordWrap w:val="0"/>
                            <w:ind w:left="708"/>
                            <w:jc w:val="right"/>
                            <w:rPr>
                              <w:sz w:val="20"/>
                              <w:szCs w:val="20"/>
                            </w:rPr>
                          </w:pPr>
                          <w:ins w:id="1342" w:author="Vincentius Mario PURNAMA" w:date="2020-08-25T20:14:00Z">
                            <w:r>
                              <w:rPr>
                                <w:i/>
                                <w:sz w:val="18"/>
                                <w:szCs w:val="18"/>
                                <w:lang w:eastAsia="zh-HK"/>
                              </w:rPr>
                              <w:t xml:space="preserve">Neste Rotterdam Site Development Project- Technical Proposal for HAZOP and LOPA Review  </w:t>
                            </w:r>
                          </w:ins>
                          <w:del w:id="1343" w:author="Vincentius Mario PURNAMA" w:date="2020-08-25T20:14:00Z">
                            <w:r w:rsidDel="00D1265E">
                              <w:rPr>
                                <w:i/>
                                <w:sz w:val="18"/>
                                <w:szCs w:val="18"/>
                                <w:lang w:eastAsia="zh-HK"/>
                              </w:rPr>
                              <w:delText xml:space="preserve">Neste Singapore Expansion Project- Technical Proposal for HAZOP and LOPA Review  </w:delText>
                            </w:r>
                          </w:del>
                          <w:r w:rsidRPr="00F63618">
                            <w:rPr>
                              <w:b/>
                              <w:sz w:val="20"/>
                              <w:szCs w:val="20"/>
                            </w:rPr>
                            <w:t>P.</w:t>
                          </w:r>
                          <w:r w:rsidRPr="00F63618">
                            <w:rPr>
                              <w:b/>
                              <w:sz w:val="20"/>
                              <w:szCs w:val="20"/>
                            </w:rPr>
                            <w:fldChar w:fldCharType="begin"/>
                          </w:r>
                          <w:r w:rsidRPr="00F63618">
                            <w:rPr>
                              <w:b/>
                              <w:sz w:val="20"/>
                              <w:szCs w:val="20"/>
                            </w:rPr>
                            <w:instrText xml:space="preserve"> PAGE  \* Arabic  \* MERGEFORMAT </w:instrText>
                          </w:r>
                          <w:r w:rsidRPr="00F63618">
                            <w:rPr>
                              <w:b/>
                              <w:sz w:val="20"/>
                              <w:szCs w:val="20"/>
                            </w:rPr>
                            <w:fldChar w:fldCharType="separate"/>
                          </w:r>
                          <w:r>
                            <w:rPr>
                              <w:b/>
                              <w:noProof/>
                              <w:sz w:val="20"/>
                              <w:szCs w:val="20"/>
                            </w:rPr>
                            <w:t>8</w:t>
                          </w:r>
                          <w:r w:rsidRPr="00F63618">
                            <w:rPr>
                              <w:b/>
                              <w:sz w:val="20"/>
                              <w:szCs w:val="20"/>
                            </w:rPr>
                            <w:fldChar w:fldCharType="end"/>
                          </w:r>
                        </w:p>
                        <w:p w14:paraId="1E3894E0" w14:textId="77777777" w:rsidR="00E11165" w:rsidRPr="00FD42AC" w:rsidRDefault="00E11165" w:rsidP="007230FF">
                          <w:pPr>
                            <w:wordWrap w:val="0"/>
                            <w:ind w:left="708"/>
                            <w:jc w:val="right"/>
                          </w:pPr>
                        </w:p>
                      </w:txbxContent>
                    </wps:txbx>
                    <wps:bodyPr rot="0" spcFirstLastPara="0" vertOverflow="overflow" horzOverflow="overflow" vert="horz" wrap="square" lIns="90000" tIns="46800" rIns="90000" bIns="468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4E2950" id="_x0000_t202" coordsize="21600,21600" o:spt="202" path="m,l,21600r21600,l21600,xe">
              <v:stroke joinstyle="miter"/>
              <v:path gradientshapeok="t" o:connecttype="rect"/>
            </v:shapetype>
            <v:shape id="Text Box 24" o:spid="_x0000_s1028" type="#_x0000_t202" style="position:absolute;left:0;text-align:left;margin-left:255.85pt;margin-top:532.5pt;width:578.25pt;height:35.2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" filled="f" stroked="f" strokeweight=".5pt">
              <v:path arrowok="t"/>
              <v:textbox inset="2.5mm,1.3mm,2.5mm,1.3mm">
                <w:txbxContent>
                  <w:p w14:paraId="2AEE978C" w14:textId="56BA1907" w:rsidR="00E11165" w:rsidRPr="00076386" w:rsidRDefault="00E11165" w:rsidP="007230FF">
                    <w:pPr>
                      <w:wordWrap w:val="0"/>
                      <w:ind w:left="708"/>
                      <w:jc w:val="right"/>
                      <w:rPr>
                        <w:sz w:val="20"/>
                        <w:szCs w:val="20"/>
                      </w:rPr>
                    </w:pPr>
                    <w:ins w:id="1344" w:author="Vincentius Mario PURNAMA" w:date="2020-08-25T20:14:00Z">
                      <w:r>
                        <w:rPr>
                          <w:i/>
                          <w:sz w:val="18"/>
                          <w:szCs w:val="18"/>
                          <w:lang w:eastAsia="zh-HK"/>
                        </w:rPr>
                        <w:t xml:space="preserve">Neste Rotterdam Site Development Project- Technical Proposal for HAZOP and LOPA Review  </w:t>
                      </w:r>
                    </w:ins>
                    <w:del w:id="1345" w:author="Vincentius Mario PURNAMA" w:date="2020-08-25T20:14:00Z">
                      <w:r w:rsidDel="00D1265E">
                        <w:rPr>
                          <w:i/>
                          <w:sz w:val="18"/>
                          <w:szCs w:val="18"/>
                          <w:lang w:eastAsia="zh-HK"/>
                        </w:rPr>
                        <w:delText xml:space="preserve">Neste Singapore Expansion Project- Technical Proposal for HAZOP and LOPA Review  </w:delText>
                      </w:r>
                    </w:del>
                    <w:r w:rsidRPr="00F63618">
                      <w:rPr>
                        <w:b/>
                        <w:sz w:val="20"/>
                        <w:szCs w:val="20"/>
                      </w:rPr>
                      <w:t>P.</w:t>
                    </w:r>
                    <w:r w:rsidRPr="00F63618">
                      <w:rPr>
                        <w:b/>
                        <w:sz w:val="20"/>
                        <w:szCs w:val="20"/>
                      </w:rPr>
                      <w:fldChar w:fldCharType="begin"/>
                    </w:r>
                    <w:r w:rsidRPr="00F63618">
                      <w:rPr>
                        <w:b/>
                        <w:sz w:val="20"/>
                        <w:szCs w:val="20"/>
                      </w:rPr>
                      <w:instrText xml:space="preserve"> PAGE  \* Arabic  \* MERGEFORMAT </w:instrText>
                    </w:r>
                    <w:r w:rsidRPr="00F63618">
                      <w:rPr>
                        <w:b/>
                        <w:sz w:val="20"/>
                        <w:szCs w:val="20"/>
                      </w:rPr>
                      <w:fldChar w:fldCharType="separate"/>
                    </w:r>
                    <w:r>
                      <w:rPr>
                        <w:b/>
                        <w:noProof/>
                        <w:sz w:val="20"/>
                        <w:szCs w:val="20"/>
                      </w:rPr>
                      <w:t>8</w:t>
                    </w:r>
                    <w:r w:rsidRPr="00F63618">
                      <w:rPr>
                        <w:b/>
                        <w:sz w:val="20"/>
                        <w:szCs w:val="20"/>
                      </w:rPr>
                      <w:fldChar w:fldCharType="end"/>
                    </w:r>
                  </w:p>
                  <w:p w14:paraId="1E3894E0" w14:textId="77777777" w:rsidR="00E11165" w:rsidRPr="00FD42AC" w:rsidRDefault="00E11165" w:rsidP="007230FF">
                    <w:pPr>
                      <w:wordWrap w:val="0"/>
                      <w:ind w:left="708"/>
                      <w:jc w:val="right"/>
                    </w:pPr>
                  </w:p>
                </w:txbxContent>
              </v:textbox>
              <w10:wrap type="topAndBottom" anchorx="page" anchory="page"/>
              <w10:anchorlock/>
            </v:shape>
          </w:pict>
        </mc:Fallback>
      </mc:AlternateContent>
    </w:r>
    <w:r>
      <w:rPr>
        <w:noProof/>
        <w:lang w:val="en-US"/>
      </w:rPr>
      <w:drawing>
        <wp:anchor distT="0" distB="0" distL="114300" distR="114300" simplePos="0" relativeHeight="251662336" behindDoc="0" locked="0" layoutInCell="1" allowOverlap="1" wp14:anchorId="21690EF1" wp14:editId="5E0ADA2C">
          <wp:simplePos x="0" y="0"/>
          <wp:positionH relativeFrom="column">
            <wp:posOffset>-899795</wp:posOffset>
          </wp:positionH>
          <wp:positionV relativeFrom="paragraph">
            <wp:posOffset>-86360</wp:posOffset>
          </wp:positionV>
          <wp:extent cx="10677600" cy="1069200"/>
          <wp:effectExtent l="0" t="0" r="0" b="0"/>
          <wp:wrapNone/>
          <wp:docPr id="78"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0677600" cy="1069200"/>
                  </a:xfrm>
                  <a:prstGeom prst="rect">
                    <a:avLst/>
                  </a:prstGeom>
                </pic:spPr>
              </pic:pic>
            </a:graphicData>
          </a:graphic>
          <wp14:sizeRelH relativeFrom="margin">
            <wp14:pctWidth>0</wp14:pctWidth>
          </wp14:sizeRelH>
          <wp14:sizeRelV relativeFrom="margin">
            <wp14:pctHeight>0</wp14:pctHeight>
          </wp14:sizeRelV>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BDFF3" w14:textId="77777777" w:rsidR="00E11165" w:rsidRDefault="00E11165">
    <w:pPr>
      <w:pStyle w:val="BodyText"/>
      <w:spacing w:line="14" w:lineRule="auto"/>
      <w:rPr>
        <w:sz w:val="20"/>
      </w:rPr>
    </w:pPr>
    <w:r>
      <w:rPr>
        <w:noProof/>
      </w:rPr>
      <w:drawing>
        <wp:anchor distT="0" distB="0" distL="0" distR="0" simplePos="0" relativeHeight="251671552" behindDoc="1" locked="0" layoutInCell="1" allowOverlap="1" wp14:anchorId="7D4CA0FA" wp14:editId="7FC87F0B">
          <wp:simplePos x="0" y="0"/>
          <wp:positionH relativeFrom="page">
            <wp:posOffset>336912</wp:posOffset>
          </wp:positionH>
          <wp:positionV relativeFrom="page">
            <wp:posOffset>9767942</wp:posOffset>
          </wp:positionV>
          <wp:extent cx="6878593" cy="586646"/>
          <wp:effectExtent l="0" t="0" r="0" b="0"/>
          <wp:wrapNone/>
          <wp:docPr id="4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 cstate="print"/>
                  <a:stretch>
                    <a:fillRect/>
                  </a:stretch>
                </pic:blipFill>
                <pic:spPr>
                  <a:xfrm>
                    <a:off x="0" y="0"/>
                    <a:ext cx="6878593" cy="586646"/>
                  </a:xfrm>
                  <a:prstGeom prst="rect">
                    <a:avLst/>
                  </a:prstGeom>
                </pic:spPr>
              </pic:pic>
            </a:graphicData>
          </a:graphic>
        </wp:anchor>
      </w:drawing>
    </w:r>
    <w:r w:rsidR="00960EB1">
      <w:rPr>
        <w:noProof/>
      </w:rPr>
      <w:pict w14:anchorId="563A5C79">
        <v:shapetype id="_x0000_t202" coordsize="21600,21600" o:spt="202" path="m,l,21600r21600,l21600,xe">
          <v:stroke joinstyle="miter"/>
          <v:path gradientshapeok="t" o:connecttype="rect"/>
        </v:shapetype>
        <v:shape id="Text Box 1" o:spid="_x0000_s2049" type="#_x0000_t202" style="position:absolute;margin-left:550.3pt;margin-top:790.85pt;width:12.7pt;height:14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" filled="f" stroked="f">
          <o:lock v:ext="edit" aspectratio="t" verticies="t" text="t" shapetype="t"/>
          <v:textbox inset="0,0,0,0">
            <w:txbxContent>
              <w:p w14:paraId="2603D29B" w14:textId="77777777" w:rsidR="00E11165" w:rsidRDefault="00E11165">
                <w:pPr>
                  <w:pStyle w:val="BodyText"/>
                  <w:spacing w:line="256" w:lineRule="exact"/>
                  <w:ind w:left="60"/>
                </w:pPr>
                <w:r>
                  <w:fldChar w:fldCharType="begin"/>
                </w:r>
                <w:r>
                  <w:rPr>
                    <w:w w:val="99"/>
                  </w:rPr>
                  <w:instrText xml:space="preserve"> PAGE </w:instrText>
                </w:r>
                <w:r>
                  <w:fldChar w:fldCharType="separate"/>
                </w:r>
                <w:r>
                  <w:t>6</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FF9AF" w14:textId="77777777" w:rsidR="00E11165" w:rsidRDefault="00E11165" w:rsidP="007230FF">
    <w:pPr>
      <w:pStyle w:val="Footer"/>
      <w:ind w:left="708" w:rightChars="258" w:right="568"/>
    </w:pPr>
    <w:r>
      <w:rPr>
        <w:noProof/>
        <w:lang w:val="en-US"/>
      </w:rPr>
      <mc:AlternateContent>
        <mc:Choice Requires="wps">
          <w:drawing>
            <wp:anchor distT="0" distB="0" distL="114300" distR="114300" simplePos="0" relativeHeight="251667456" behindDoc="0" locked="1" layoutInCell="1" allowOverlap="1" wp14:anchorId="3BB79AA1" wp14:editId="1BB9A8C9">
              <wp:simplePos x="0" y="0"/>
              <wp:positionH relativeFrom="page">
                <wp:posOffset>669925</wp:posOffset>
              </wp:positionH>
              <wp:positionV relativeFrom="page">
                <wp:posOffset>10015220</wp:posOffset>
              </wp:positionV>
              <wp:extent cx="6962775" cy="450850"/>
              <wp:effectExtent l="0" t="0" r="0" b="6350"/>
              <wp:wrapTopAndBottom/>
              <wp:docPr id="6" name="botbot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62775" cy="45085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922928F" w14:textId="25F0361B" w:rsidR="00E11165" w:rsidRPr="00076386" w:rsidRDefault="00E11165" w:rsidP="007230FF">
                          <w:pPr>
                            <w:wordWrap w:val="0"/>
                            <w:ind w:left="708"/>
                            <w:jc w:val="right"/>
                            <w:rPr>
                              <w:sz w:val="20"/>
                              <w:szCs w:val="20"/>
                            </w:rPr>
                          </w:pPr>
                          <w:r>
                            <w:rPr>
                              <w:i/>
                              <w:sz w:val="18"/>
                              <w:szCs w:val="18"/>
                              <w:lang w:eastAsia="zh-HK"/>
                            </w:rPr>
                            <w:t xml:space="preserve">Neste </w:t>
                          </w:r>
                          <w:del w:id="2013" w:author="Vincentius Mario PURNAMA" w:date="2020-08-25T20:13:00Z">
                            <w:r w:rsidDel="00D1265E">
                              <w:rPr>
                                <w:i/>
                                <w:sz w:val="18"/>
                                <w:szCs w:val="18"/>
                                <w:lang w:eastAsia="zh-HK"/>
                              </w:rPr>
                              <w:delText>Singapore Expansion</w:delText>
                            </w:r>
                          </w:del>
                          <w:ins w:id="2014" w:author="Vincentius Mario PURNAMA" w:date="2020-08-25T20:13:00Z">
                            <w:r>
                              <w:rPr>
                                <w:i/>
                                <w:sz w:val="18"/>
                                <w:szCs w:val="18"/>
                                <w:lang w:eastAsia="zh-HK"/>
                              </w:rPr>
                              <w:t>Rotterdam Site Development</w:t>
                            </w:r>
                          </w:ins>
                          <w:r>
                            <w:rPr>
                              <w:i/>
                              <w:sz w:val="18"/>
                              <w:szCs w:val="18"/>
                              <w:lang w:eastAsia="zh-HK"/>
                            </w:rPr>
                            <w:t xml:space="preserve"> Project- Technical Proposal for HAZOP and LOPA </w:t>
                          </w:r>
                          <w:proofErr w:type="gramStart"/>
                          <w:r>
                            <w:rPr>
                              <w:i/>
                              <w:sz w:val="18"/>
                              <w:szCs w:val="18"/>
                              <w:lang w:eastAsia="zh-HK"/>
                            </w:rPr>
                            <w:t xml:space="preserve">Review  </w:t>
                          </w:r>
                          <w:r w:rsidRPr="00F63618">
                            <w:rPr>
                              <w:b/>
                              <w:sz w:val="20"/>
                              <w:szCs w:val="20"/>
                            </w:rPr>
                            <w:t>P.</w:t>
                          </w:r>
                          <w:proofErr w:type="gramEnd"/>
                          <w:r w:rsidRPr="00F63618">
                            <w:rPr>
                              <w:b/>
                              <w:sz w:val="20"/>
                              <w:szCs w:val="20"/>
                            </w:rPr>
                            <w:fldChar w:fldCharType="begin"/>
                          </w:r>
                          <w:r w:rsidRPr="00F63618">
                            <w:rPr>
                              <w:b/>
                              <w:sz w:val="20"/>
                              <w:szCs w:val="20"/>
                            </w:rPr>
                            <w:instrText xml:space="preserve"> PAGE  \* Arabic  \* MERGEFORMAT </w:instrText>
                          </w:r>
                          <w:r w:rsidRPr="00F63618">
                            <w:rPr>
                              <w:b/>
                              <w:sz w:val="20"/>
                              <w:szCs w:val="20"/>
                            </w:rPr>
                            <w:fldChar w:fldCharType="separate"/>
                          </w:r>
                          <w:r>
                            <w:rPr>
                              <w:b/>
                              <w:noProof/>
                              <w:sz w:val="20"/>
                              <w:szCs w:val="20"/>
                            </w:rPr>
                            <w:t>19</w:t>
                          </w:r>
                          <w:r w:rsidRPr="00F63618">
                            <w:rPr>
                              <w:b/>
                              <w:sz w:val="20"/>
                              <w:szCs w:val="20"/>
                            </w:rPr>
                            <w:fldChar w:fldCharType="end"/>
                          </w:r>
                        </w:p>
                        <w:p w14:paraId="4E5D5995" w14:textId="77777777" w:rsidR="00E11165" w:rsidRPr="00076386" w:rsidRDefault="00E11165" w:rsidP="007230FF">
                          <w:pPr>
                            <w:wordWrap w:val="0"/>
                            <w:ind w:left="708"/>
                            <w:jc w:val="right"/>
                            <w:rPr>
                              <w:sz w:val="20"/>
                              <w:szCs w:val="20"/>
                            </w:rPr>
                          </w:pPr>
                        </w:p>
                        <w:p w14:paraId="6E42769A" w14:textId="77777777" w:rsidR="00E11165" w:rsidRPr="00076386" w:rsidRDefault="00E11165" w:rsidP="007230FF">
                          <w:pPr>
                            <w:wordWrap w:val="0"/>
                            <w:ind w:left="708"/>
                            <w:jc w:val="right"/>
                            <w:rPr>
                              <w:sz w:val="20"/>
                              <w:szCs w:val="20"/>
                            </w:rPr>
                          </w:pPr>
                        </w:p>
                      </w:txbxContent>
                    </wps:txbx>
                    <wps:bodyPr rot="0" spcFirstLastPara="0" vertOverflow="overflow" horzOverflow="overflow" vert="horz" wrap="square" lIns="90000" tIns="46800" rIns="90000" bIns="468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B79AA1" id="_x0000_t202" coordsize="21600,21600" o:spt="202" path="m,l,21600r21600,l21600,xe">
              <v:stroke joinstyle="miter"/>
              <v:path gradientshapeok="t" o:connecttype="rect"/>
            </v:shapetype>
            <v:shape id="_x0000_s1029" type="#_x0000_t202" style="position:absolute;left:0;text-align:left;margin-left:52.75pt;margin-top:788.6pt;width:548.25pt;height:3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" filled="f" stroked="f" strokeweight=".5pt">
              <v:path arrowok="t"/>
              <v:textbox inset="2.5mm,1.3mm,2.5mm,1.3mm">
                <w:txbxContent>
                  <w:p w14:paraId="4922928F" w14:textId="25F0361B" w:rsidR="00E11165" w:rsidRPr="00076386" w:rsidRDefault="00E11165" w:rsidP="007230FF">
                    <w:pPr>
                      <w:wordWrap w:val="0"/>
                      <w:ind w:left="708"/>
                      <w:jc w:val="right"/>
                      <w:rPr>
                        <w:sz w:val="20"/>
                        <w:szCs w:val="20"/>
                      </w:rPr>
                    </w:pPr>
                    <w:r>
                      <w:rPr>
                        <w:i/>
                        <w:sz w:val="18"/>
                        <w:szCs w:val="18"/>
                        <w:lang w:eastAsia="zh-HK"/>
                      </w:rPr>
                      <w:t xml:space="preserve">Neste </w:t>
                    </w:r>
                    <w:del w:id="2015" w:author="Vincentius Mario PURNAMA" w:date="2020-08-25T20:13:00Z">
                      <w:r w:rsidDel="00D1265E">
                        <w:rPr>
                          <w:i/>
                          <w:sz w:val="18"/>
                          <w:szCs w:val="18"/>
                          <w:lang w:eastAsia="zh-HK"/>
                        </w:rPr>
                        <w:delText>Singapore Expansion</w:delText>
                      </w:r>
                    </w:del>
                    <w:ins w:id="2016" w:author="Vincentius Mario PURNAMA" w:date="2020-08-25T20:13:00Z">
                      <w:r>
                        <w:rPr>
                          <w:i/>
                          <w:sz w:val="18"/>
                          <w:szCs w:val="18"/>
                          <w:lang w:eastAsia="zh-HK"/>
                        </w:rPr>
                        <w:t>Rotterdam Site Development</w:t>
                      </w:r>
                    </w:ins>
                    <w:r>
                      <w:rPr>
                        <w:i/>
                        <w:sz w:val="18"/>
                        <w:szCs w:val="18"/>
                        <w:lang w:eastAsia="zh-HK"/>
                      </w:rPr>
                      <w:t xml:space="preserve"> Project- Technical Proposal for HAZOP and LOPA </w:t>
                    </w:r>
                    <w:proofErr w:type="gramStart"/>
                    <w:r>
                      <w:rPr>
                        <w:i/>
                        <w:sz w:val="18"/>
                        <w:szCs w:val="18"/>
                        <w:lang w:eastAsia="zh-HK"/>
                      </w:rPr>
                      <w:t xml:space="preserve">Review  </w:t>
                    </w:r>
                    <w:r w:rsidRPr="00F63618">
                      <w:rPr>
                        <w:b/>
                        <w:sz w:val="20"/>
                        <w:szCs w:val="20"/>
                      </w:rPr>
                      <w:t>P.</w:t>
                    </w:r>
                    <w:proofErr w:type="gramEnd"/>
                    <w:r w:rsidRPr="00F63618">
                      <w:rPr>
                        <w:b/>
                        <w:sz w:val="20"/>
                        <w:szCs w:val="20"/>
                      </w:rPr>
                      <w:fldChar w:fldCharType="begin"/>
                    </w:r>
                    <w:r w:rsidRPr="00F63618">
                      <w:rPr>
                        <w:b/>
                        <w:sz w:val="20"/>
                        <w:szCs w:val="20"/>
                      </w:rPr>
                      <w:instrText xml:space="preserve"> PAGE  \* Arabic  \* MERGEFORMAT </w:instrText>
                    </w:r>
                    <w:r w:rsidRPr="00F63618">
                      <w:rPr>
                        <w:b/>
                        <w:sz w:val="20"/>
                        <w:szCs w:val="20"/>
                      </w:rPr>
                      <w:fldChar w:fldCharType="separate"/>
                    </w:r>
                    <w:r>
                      <w:rPr>
                        <w:b/>
                        <w:noProof/>
                        <w:sz w:val="20"/>
                        <w:szCs w:val="20"/>
                      </w:rPr>
                      <w:t>19</w:t>
                    </w:r>
                    <w:r w:rsidRPr="00F63618">
                      <w:rPr>
                        <w:b/>
                        <w:sz w:val="20"/>
                        <w:szCs w:val="20"/>
                      </w:rPr>
                      <w:fldChar w:fldCharType="end"/>
                    </w:r>
                  </w:p>
                  <w:p w14:paraId="4E5D5995" w14:textId="77777777" w:rsidR="00E11165" w:rsidRPr="00076386" w:rsidRDefault="00E11165" w:rsidP="007230FF">
                    <w:pPr>
                      <w:wordWrap w:val="0"/>
                      <w:ind w:left="708"/>
                      <w:jc w:val="right"/>
                      <w:rPr>
                        <w:sz w:val="20"/>
                        <w:szCs w:val="20"/>
                      </w:rPr>
                    </w:pPr>
                  </w:p>
                  <w:p w14:paraId="6E42769A" w14:textId="77777777" w:rsidR="00E11165" w:rsidRPr="00076386" w:rsidRDefault="00E11165" w:rsidP="007230FF">
                    <w:pPr>
                      <w:wordWrap w:val="0"/>
                      <w:ind w:left="708"/>
                      <w:jc w:val="right"/>
                      <w:rPr>
                        <w:sz w:val="20"/>
                        <w:szCs w:val="20"/>
                      </w:rPr>
                    </w:pPr>
                  </w:p>
                </w:txbxContent>
              </v:textbox>
              <w10:wrap type="topAndBottom" anchorx="page" anchory="page"/>
              <w10:anchorlock/>
            </v:shape>
          </w:pict>
        </mc:Fallback>
      </mc:AlternateContent>
    </w:r>
    <w:r>
      <w:rPr>
        <w:noProof/>
        <w:lang w:val="en-US"/>
      </w:rPr>
      <w:drawing>
        <wp:anchor distT="0" distB="0" distL="114300" distR="114300" simplePos="0" relativeHeight="251666432" behindDoc="0" locked="0" layoutInCell="1" allowOverlap="1" wp14:anchorId="4AFC9E7F" wp14:editId="3C8CF3D2">
          <wp:simplePos x="0" y="0"/>
          <wp:positionH relativeFrom="column">
            <wp:posOffset>-716280</wp:posOffset>
          </wp:positionH>
          <wp:positionV relativeFrom="paragraph">
            <wp:posOffset>31750</wp:posOffset>
          </wp:positionV>
          <wp:extent cx="7553960" cy="1076325"/>
          <wp:effectExtent l="0" t="0" r="8890" b="9525"/>
          <wp:wrapNone/>
          <wp:docPr id="56" name="bot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3960" cy="10763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0" locked="0" layoutInCell="1" allowOverlap="1" wp14:anchorId="75AC4229" wp14:editId="0672A01A">
          <wp:simplePos x="0" y="0"/>
          <wp:positionH relativeFrom="column">
            <wp:posOffset>-716280</wp:posOffset>
          </wp:positionH>
          <wp:positionV relativeFrom="paragraph">
            <wp:posOffset>-82550</wp:posOffset>
          </wp:positionV>
          <wp:extent cx="7554380" cy="1076475"/>
          <wp:effectExtent l="0" t="0" r="8890" b="9525"/>
          <wp:wrapNone/>
          <wp:docPr id="57" name="bot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4380" cy="1076475"/>
                  </a:xfrm>
                  <a:prstGeom prst="rect">
                    <a:avLst/>
                  </a:prstGeom>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40E2F" w14:textId="77777777" w:rsidR="00E11165" w:rsidRDefault="00E11165" w:rsidP="007230FF">
    <w:pPr>
      <w:pStyle w:val="Footer"/>
      <w:ind w:left="708" w:rightChars="258" w:right="568"/>
    </w:pPr>
    <w:r>
      <w:rPr>
        <w:noProof/>
        <w:lang w:val="en-US"/>
      </w:rPr>
      <w:drawing>
        <wp:anchor distT="0" distB="0" distL="114300" distR="114300" simplePos="0" relativeHeight="251653120" behindDoc="0" locked="0" layoutInCell="1" allowOverlap="1" wp14:anchorId="729B7EAC" wp14:editId="52577E73">
          <wp:simplePos x="0" y="0"/>
          <wp:positionH relativeFrom="column">
            <wp:posOffset>-716280</wp:posOffset>
          </wp:positionH>
          <wp:positionV relativeFrom="paragraph">
            <wp:posOffset>31750</wp:posOffset>
          </wp:positionV>
          <wp:extent cx="7553960" cy="1076325"/>
          <wp:effectExtent l="0" t="0" r="8890" b="9525"/>
          <wp:wrapNone/>
          <wp:docPr id="8" name="bot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3960" cy="10763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2096" behindDoc="0" locked="0" layoutInCell="1" allowOverlap="1" wp14:anchorId="019AE643" wp14:editId="2E803BB5">
          <wp:simplePos x="0" y="0"/>
          <wp:positionH relativeFrom="column">
            <wp:posOffset>-716280</wp:posOffset>
          </wp:positionH>
          <wp:positionV relativeFrom="paragraph">
            <wp:posOffset>-82550</wp:posOffset>
          </wp:positionV>
          <wp:extent cx="7554380" cy="1076475"/>
          <wp:effectExtent l="0" t="0" r="8890" b="9525"/>
          <wp:wrapNone/>
          <wp:docPr id="10" name="bot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54380" cy="107647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6ACDE3" w14:textId="77777777" w:rsidR="00960EB1" w:rsidRDefault="00960EB1" w:rsidP="007230FF">
      <w:pPr>
        <w:spacing w:after="0" w:line="240" w:lineRule="auto"/>
        <w:ind w:left="708" w:rightChars="258" w:right="568"/>
      </w:pPr>
      <w:r>
        <w:separator/>
      </w:r>
    </w:p>
  </w:footnote>
  <w:footnote w:type="continuationSeparator" w:id="0">
    <w:p w14:paraId="012B3EEF" w14:textId="77777777" w:rsidR="00960EB1" w:rsidRDefault="00960EB1" w:rsidP="007230FF">
      <w:pPr>
        <w:spacing w:after="0" w:line="240" w:lineRule="auto"/>
        <w:ind w:left="70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9D47A" w14:textId="77777777" w:rsidR="00E11165" w:rsidRDefault="00E11165" w:rsidP="007230FF">
    <w:pPr>
      <w:pStyle w:val="Header"/>
      <w:ind w:left="70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E7ADB0" w14:textId="77777777" w:rsidR="00E11165" w:rsidRDefault="00E11165" w:rsidP="00834BAB">
    <w:pPr>
      <w:pStyle w:val="Header"/>
      <w:tabs>
        <w:tab w:val="clear" w:pos="4153"/>
        <w:tab w:val="clear" w:pos="8306"/>
        <w:tab w:val="left" w:pos="1209"/>
      </w:tabs>
      <w:spacing w:line="220" w:lineRule="exact"/>
      <w:ind w:leftChars="0"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EFF97" w14:textId="77777777" w:rsidR="00E11165" w:rsidRDefault="00E11165" w:rsidP="007230FF">
    <w:pPr>
      <w:pStyle w:val="Header"/>
      <w:ind w:left="708"/>
    </w:pPr>
    <w:r>
      <w:rPr>
        <w:noProof/>
        <w:lang w:val="en-US"/>
      </w:rPr>
      <w:drawing>
        <wp:anchor distT="0" distB="0" distL="114300" distR="114300" simplePos="0" relativeHeight="251654144" behindDoc="1" locked="0" layoutInCell="1" allowOverlap="1" wp14:anchorId="7A11B06F" wp14:editId="7F85558D">
          <wp:simplePos x="0" y="0"/>
          <wp:positionH relativeFrom="column">
            <wp:posOffset>-505460</wp:posOffset>
          </wp:positionH>
          <wp:positionV relativeFrom="paragraph">
            <wp:posOffset>-358140</wp:posOffset>
          </wp:positionV>
          <wp:extent cx="7052310" cy="1240155"/>
          <wp:effectExtent l="0" t="0" r="0" b="0"/>
          <wp:wrapTight wrapText="bothSides">
            <wp:wrapPolygon edited="0">
              <wp:start x="0" y="0"/>
              <wp:lineTo x="0" y="21235"/>
              <wp:lineTo x="21530" y="21235"/>
              <wp:lineTo x="21530" y="0"/>
              <wp:lineTo x="0" y="0"/>
            </wp:wrapPolygon>
          </wp:wrapTight>
          <wp:docPr id="44" name="topPicture 0" descr="letterhe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etterhead 1.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052310" cy="124015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43530" w14:textId="77777777" w:rsidR="00E11165" w:rsidRDefault="00E11165" w:rsidP="00973C71">
    <w:pPr>
      <w:pStyle w:val="Header"/>
      <w:spacing w:line="220" w:lineRule="exact"/>
      <w:ind w:leftChars="0" w:left="0"/>
    </w:pPr>
    <w:r>
      <w:rPr>
        <w:noProof/>
        <w:lang w:val="en-US"/>
      </w:rPr>
      <w:drawing>
        <wp:anchor distT="0" distB="0" distL="114300" distR="114300" simplePos="0" relativeHeight="251650048" behindDoc="0" locked="0" layoutInCell="1" allowOverlap="1" wp14:anchorId="2E6220B8" wp14:editId="00DFCC86">
          <wp:simplePos x="0" y="0"/>
          <wp:positionH relativeFrom="column">
            <wp:posOffset>-719455</wp:posOffset>
          </wp:positionH>
          <wp:positionV relativeFrom="paragraph">
            <wp:posOffset>-341630</wp:posOffset>
          </wp:positionV>
          <wp:extent cx="7563906" cy="1086002"/>
          <wp:effectExtent l="0" t="0" r="0" b="0"/>
          <wp:wrapNone/>
          <wp:docPr id="46" name="top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63906" cy="1086002"/>
                  </a:xfrm>
                  <a:prstGeom prst="rect">
                    <a:avLst/>
                  </a:prstGeom>
                </pic:spPr>
              </pic:pic>
            </a:graphicData>
          </a:graphic>
          <wp14:sizeRelH relativeFrom="margin">
            <wp14:pctWidth>0</wp14:pctWidth>
          </wp14:sizeRelH>
          <wp14:sizeRelV relativeFrom="margin">
            <wp14:pctHeight>0</wp14:pctHeight>
          </wp14:sizeRelV>
        </wp:anchor>
      </w:drawing>
    </w:r>
    <w:r w:rsidDel="000D237B">
      <w:rPr>
        <w:noProof/>
        <w:lang w:val="en-US"/>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A6AEF" w14:textId="77777777" w:rsidR="00E11165" w:rsidRDefault="00E11165" w:rsidP="00973C71">
    <w:pPr>
      <w:pStyle w:val="Header"/>
      <w:spacing w:line="220" w:lineRule="exact"/>
      <w:ind w:leftChars="0" w:left="0"/>
    </w:pPr>
    <w:r>
      <w:rPr>
        <w:noProof/>
        <w:lang w:val="en-US"/>
      </w:rPr>
      <w:drawing>
        <wp:anchor distT="0" distB="0" distL="114300" distR="114300" simplePos="0" relativeHeight="251656192" behindDoc="0" locked="0" layoutInCell="1" allowOverlap="1" wp14:anchorId="1BE53788" wp14:editId="1CF6FF16">
          <wp:simplePos x="0" y="0"/>
          <wp:positionH relativeFrom="column">
            <wp:posOffset>-719455</wp:posOffset>
          </wp:positionH>
          <wp:positionV relativeFrom="paragraph">
            <wp:posOffset>-341630</wp:posOffset>
          </wp:positionV>
          <wp:extent cx="7563906" cy="1086002"/>
          <wp:effectExtent l="0" t="0" r="0" b="0"/>
          <wp:wrapNone/>
          <wp:docPr id="49" name="top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63906" cy="1086002"/>
                  </a:xfrm>
                  <a:prstGeom prst="rect">
                    <a:avLst/>
                  </a:prstGeom>
                </pic:spPr>
              </pic:pic>
            </a:graphicData>
          </a:graphic>
          <wp14:sizeRelH relativeFrom="margin">
            <wp14:pctWidth>0</wp14:pctWidth>
          </wp14:sizeRelH>
          <wp14:sizeRelV relativeFrom="margin">
            <wp14:pctHeight>0</wp14:pctHeight>
          </wp14:sizeRelV>
        </wp:anchor>
      </w:drawing>
    </w:r>
    <w:r w:rsidDel="000D237B">
      <w:rPr>
        <w:noProof/>
        <w:lang w:val="en-US"/>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F1523" w14:textId="77777777" w:rsidR="00E11165" w:rsidRDefault="00E11165" w:rsidP="00973C71">
    <w:pPr>
      <w:pStyle w:val="Header"/>
      <w:spacing w:line="220" w:lineRule="exact"/>
      <w:ind w:leftChars="0" w:left="0"/>
    </w:pPr>
    <w:r>
      <w:rPr>
        <w:noProof/>
        <w:lang w:val="en-US"/>
      </w:rPr>
      <w:drawing>
        <wp:anchor distT="0" distB="0" distL="114300" distR="114300" simplePos="0" relativeHeight="251658240" behindDoc="0" locked="0" layoutInCell="1" allowOverlap="1" wp14:anchorId="33208900" wp14:editId="65B275CE">
          <wp:simplePos x="0" y="0"/>
          <wp:positionH relativeFrom="column">
            <wp:posOffset>-899795</wp:posOffset>
          </wp:positionH>
          <wp:positionV relativeFrom="paragraph">
            <wp:posOffset>-345440</wp:posOffset>
          </wp:positionV>
          <wp:extent cx="10677600" cy="1080000"/>
          <wp:effectExtent l="0" t="0" r="0" b="6350"/>
          <wp:wrapNone/>
          <wp:docPr id="77"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0677600" cy="1080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C06812" w14:textId="554B8479" w:rsidR="00E11165" w:rsidRDefault="00E11165">
    <w:pPr>
      <w:pStyle w:val="BodyText"/>
      <w:spacing w:line="14" w:lineRule="auto"/>
      <w:rPr>
        <w:sz w:val="20"/>
      </w:rPr>
    </w:pPr>
    <w:r>
      <w:rPr>
        <w:noProof/>
      </w:rPr>
      <w:drawing>
        <wp:anchor distT="0" distB="0" distL="0" distR="0" simplePos="0" relativeHeight="251669504" behindDoc="1" locked="0" layoutInCell="1" allowOverlap="1" wp14:anchorId="64A427DF" wp14:editId="089A7DF1">
          <wp:simplePos x="0" y="0"/>
          <wp:positionH relativeFrom="page">
            <wp:posOffset>300886</wp:posOffset>
          </wp:positionH>
          <wp:positionV relativeFrom="page">
            <wp:posOffset>294899</wp:posOffset>
          </wp:positionV>
          <wp:extent cx="6950030" cy="1098731"/>
          <wp:effectExtent l="0" t="0" r="0" b="0"/>
          <wp:wrapNone/>
          <wp:docPr id="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950030" cy="1098731"/>
                  </a:xfrm>
                  <a:prstGeom prst="rect">
                    <a:avLst/>
                  </a:prstGeom>
                </pic:spPr>
              </pic:pic>
            </a:graphicData>
          </a:graphic>
        </wp:anchor>
      </w:drawing>
    </w:r>
    <w:del w:id="1687" w:author="Vincentius Mario PURNAMA" w:date="2020-08-25T20:49:00Z">
      <w:r w:rsidR="00960EB1">
        <w:rPr>
          <w:noProof/>
        </w:rPr>
        <w:pict w14:anchorId="7CFCB3C4">
          <v:shapetype id="_x0000_t202" coordsize="21600,21600" o:spt="202" path="m,l,21600r21600,l21600,xe">
            <v:stroke joinstyle="miter"/>
            <v:path gradientshapeok="t" o:connecttype="rect"/>
          </v:shapetype>
          <v:shape id="Text Box 2" o:spid="_x0000_s2050" type="#_x0000_t202" style="position:absolute;margin-left:69.8pt;margin-top:87.3pt;width:89.2pt;height:16.0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" filled="f" stroked="f">
            <o:lock v:ext="edit" aspectratio="t" verticies="t" text="t" shapetype="t"/>
            <v:textbox inset="0,0,0,0">
              <w:txbxContent>
                <w:p w14:paraId="14AD8C70" w14:textId="77777777" w:rsidR="00E11165" w:rsidRDefault="00E11165">
                  <w:pPr>
                    <w:spacing w:line="296" w:lineRule="exact"/>
                    <w:ind w:left="708"/>
                    <w:rPr>
                      <w:b/>
                      <w:sz w:val="28"/>
                    </w:rPr>
                  </w:pPr>
                  <w:r>
                    <w:rPr>
                      <w:b/>
                      <w:sz w:val="28"/>
                    </w:rPr>
                    <w:t>AMIT KALRA</w:t>
                  </w:r>
                </w:p>
              </w:txbxContent>
            </v:textbox>
            <w10:wrap anchorx="page" anchory="page"/>
          </v:shape>
        </w:pict>
      </w:r>
    </w:del>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AE1C67" w14:textId="77777777" w:rsidR="00E11165" w:rsidRDefault="00E11165" w:rsidP="00973C71">
    <w:pPr>
      <w:pStyle w:val="Header"/>
      <w:spacing w:line="220" w:lineRule="exact"/>
      <w:ind w:leftChars="0" w:left="0"/>
    </w:pPr>
    <w:r>
      <w:rPr>
        <w:noProof/>
        <w:lang w:val="en-US"/>
      </w:rPr>
      <w:drawing>
        <wp:anchor distT="0" distB="0" distL="114300" distR="114300" simplePos="0" relativeHeight="251664384" behindDoc="0" locked="0" layoutInCell="1" allowOverlap="1" wp14:anchorId="7C44F3CD" wp14:editId="6160A146">
          <wp:simplePos x="0" y="0"/>
          <wp:positionH relativeFrom="column">
            <wp:posOffset>-719455</wp:posOffset>
          </wp:positionH>
          <wp:positionV relativeFrom="paragraph">
            <wp:posOffset>-341630</wp:posOffset>
          </wp:positionV>
          <wp:extent cx="7563906" cy="1086002"/>
          <wp:effectExtent l="0" t="0" r="0" b="0"/>
          <wp:wrapNone/>
          <wp:docPr id="55" name="top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63906" cy="1086002"/>
                  </a:xfrm>
                  <a:prstGeom prst="rect">
                    <a:avLst/>
                  </a:prstGeom>
                </pic:spPr>
              </pic:pic>
            </a:graphicData>
          </a:graphic>
          <wp14:sizeRelH relativeFrom="margin">
            <wp14:pctWidth>0</wp14:pctWidth>
          </wp14:sizeRelH>
          <wp14:sizeRelV relativeFrom="margin">
            <wp14:pctHeight>0</wp14:pctHeight>
          </wp14:sizeRelV>
        </wp:anchor>
      </w:drawing>
    </w:r>
    <w:r w:rsidDel="000D237B">
      <w:rPr>
        <w:noProof/>
        <w:lang w:val="en-US"/>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F5F7C" w14:textId="77777777" w:rsidR="00E11165" w:rsidRDefault="00E11165" w:rsidP="00973C71">
    <w:pPr>
      <w:pStyle w:val="Header"/>
      <w:spacing w:line="220" w:lineRule="exact"/>
      <w:ind w:leftChars="0" w:left="0"/>
    </w:pPr>
    <w:r>
      <w:rPr>
        <w:noProof/>
        <w:lang w:val="en-US"/>
      </w:rPr>
      <w:drawing>
        <wp:anchor distT="0" distB="0" distL="114300" distR="114300" simplePos="0" relativeHeight="251651072" behindDoc="0" locked="0" layoutInCell="1" allowOverlap="1" wp14:anchorId="1526EEBB" wp14:editId="11A14332">
          <wp:simplePos x="0" y="0"/>
          <wp:positionH relativeFrom="column">
            <wp:posOffset>-719455</wp:posOffset>
          </wp:positionH>
          <wp:positionV relativeFrom="paragraph">
            <wp:posOffset>-341630</wp:posOffset>
          </wp:positionV>
          <wp:extent cx="7563906" cy="1086002"/>
          <wp:effectExtent l="0" t="0" r="0" b="0"/>
          <wp:wrapNone/>
          <wp:docPr id="4" name="top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7563906" cy="1086002"/>
                  </a:xfrm>
                  <a:prstGeom prst="rect">
                    <a:avLst/>
                  </a:prstGeom>
                </pic:spPr>
              </pic:pic>
            </a:graphicData>
          </a:graphic>
          <wp14:sizeRelH relativeFrom="margin">
            <wp14:pctWidth>0</wp14:pctWidth>
          </wp14:sizeRelH>
          <wp14:sizeRelV relativeFrom="margin">
            <wp14:pctHeight>0</wp14:pctHeight>
          </wp14:sizeRelV>
        </wp:anchor>
      </w:drawing>
    </w:r>
    <w:r w:rsidDel="000D237B">
      <w:rPr>
        <w:noProof/>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45F6D"/>
    <w:multiLevelType w:val="hybridMultilevel"/>
    <w:tmpl w:val="A3E4E01A"/>
    <w:lvl w:ilvl="0" w:tplc="CB089D42">
      <w:start w:val="1"/>
      <w:numFmt w:val="bullet"/>
      <w:lvlText w:val=""/>
      <w:lvlJc w:val="left"/>
      <w:pPr>
        <w:ind w:left="1188" w:hanging="480"/>
      </w:pPr>
      <w:rPr>
        <w:rFonts w:ascii="Wingdings" w:hAnsi="Wingdings" w:hint="default"/>
      </w:rPr>
    </w:lvl>
    <w:lvl w:ilvl="1" w:tplc="04090003">
      <w:start w:val="1"/>
      <w:numFmt w:val="bullet"/>
      <w:lvlText w:val=""/>
      <w:lvlJc w:val="left"/>
      <w:pPr>
        <w:ind w:left="1668" w:hanging="480"/>
      </w:pPr>
      <w:rPr>
        <w:rFonts w:ascii="Wingdings" w:hAnsi="Wingdings" w:hint="default"/>
      </w:rPr>
    </w:lvl>
    <w:lvl w:ilvl="2" w:tplc="04090005">
      <w:start w:val="1"/>
      <w:numFmt w:val="bullet"/>
      <w:lvlText w:val=""/>
      <w:lvlJc w:val="left"/>
      <w:pPr>
        <w:ind w:left="2148" w:hanging="480"/>
      </w:pPr>
      <w:rPr>
        <w:rFonts w:ascii="Wingdings" w:hAnsi="Wingdings" w:hint="default"/>
      </w:rPr>
    </w:lvl>
    <w:lvl w:ilvl="3" w:tplc="04090001">
      <w:start w:val="1"/>
      <w:numFmt w:val="bullet"/>
      <w:lvlText w:val=""/>
      <w:lvlJc w:val="left"/>
      <w:pPr>
        <w:ind w:left="2628" w:hanging="480"/>
      </w:pPr>
      <w:rPr>
        <w:rFonts w:ascii="Wingdings" w:hAnsi="Wingdings" w:hint="default"/>
      </w:rPr>
    </w:lvl>
    <w:lvl w:ilvl="4" w:tplc="04090003">
      <w:start w:val="1"/>
      <w:numFmt w:val="bullet"/>
      <w:lvlText w:val=""/>
      <w:lvlJc w:val="left"/>
      <w:pPr>
        <w:ind w:left="3108" w:hanging="480"/>
      </w:pPr>
      <w:rPr>
        <w:rFonts w:ascii="Wingdings" w:hAnsi="Wingdings" w:hint="default"/>
      </w:rPr>
    </w:lvl>
    <w:lvl w:ilvl="5" w:tplc="04090005">
      <w:start w:val="1"/>
      <w:numFmt w:val="bullet"/>
      <w:lvlText w:val=""/>
      <w:lvlJc w:val="left"/>
      <w:pPr>
        <w:ind w:left="3588" w:hanging="480"/>
      </w:pPr>
      <w:rPr>
        <w:rFonts w:ascii="Wingdings" w:hAnsi="Wingdings" w:hint="default"/>
      </w:rPr>
    </w:lvl>
    <w:lvl w:ilvl="6" w:tplc="04090001">
      <w:start w:val="1"/>
      <w:numFmt w:val="bullet"/>
      <w:lvlText w:val=""/>
      <w:lvlJc w:val="left"/>
      <w:pPr>
        <w:ind w:left="4068" w:hanging="480"/>
      </w:pPr>
      <w:rPr>
        <w:rFonts w:ascii="Wingdings" w:hAnsi="Wingdings" w:hint="default"/>
      </w:rPr>
    </w:lvl>
    <w:lvl w:ilvl="7" w:tplc="04090003">
      <w:start w:val="1"/>
      <w:numFmt w:val="bullet"/>
      <w:lvlText w:val=""/>
      <w:lvlJc w:val="left"/>
      <w:pPr>
        <w:ind w:left="4548" w:hanging="480"/>
      </w:pPr>
      <w:rPr>
        <w:rFonts w:ascii="Wingdings" w:hAnsi="Wingdings" w:hint="default"/>
      </w:rPr>
    </w:lvl>
    <w:lvl w:ilvl="8" w:tplc="04090005">
      <w:start w:val="1"/>
      <w:numFmt w:val="bullet"/>
      <w:lvlText w:val=""/>
      <w:lvlJc w:val="left"/>
      <w:pPr>
        <w:ind w:left="5028" w:hanging="480"/>
      </w:pPr>
      <w:rPr>
        <w:rFonts w:ascii="Wingdings" w:hAnsi="Wingdings" w:hint="default"/>
      </w:rPr>
    </w:lvl>
  </w:abstractNum>
  <w:abstractNum w:abstractNumId="1" w15:restartNumberingAfterBreak="0">
    <w:nsid w:val="069D6EF6"/>
    <w:multiLevelType w:val="hybridMultilevel"/>
    <w:tmpl w:val="2B4ECEBE"/>
    <w:lvl w:ilvl="0" w:tplc="60A065E2">
      <w:start w:val="1"/>
      <w:numFmt w:val="bullet"/>
      <w:pStyle w:val="Bullet2IRESC"/>
      <w:lvlText w:val="­"/>
      <w:lvlJc w:val="left"/>
      <w:pPr>
        <w:ind w:left="1615" w:hanging="480"/>
      </w:pPr>
      <w:rPr>
        <w:rFonts w:ascii="Courier New" w:hAnsi="Courier New" w:hint="default"/>
      </w:rPr>
    </w:lvl>
    <w:lvl w:ilvl="1" w:tplc="04090003" w:tentative="1">
      <w:start w:val="1"/>
      <w:numFmt w:val="bullet"/>
      <w:lvlText w:val=""/>
      <w:lvlJc w:val="left"/>
      <w:pPr>
        <w:ind w:left="2095" w:hanging="480"/>
      </w:pPr>
      <w:rPr>
        <w:rFonts w:ascii="Wingdings" w:hAnsi="Wingdings" w:hint="default"/>
      </w:rPr>
    </w:lvl>
    <w:lvl w:ilvl="2" w:tplc="04090005">
      <w:start w:val="1"/>
      <w:numFmt w:val="bullet"/>
      <w:lvlText w:val=""/>
      <w:lvlJc w:val="left"/>
      <w:pPr>
        <w:ind w:left="2575" w:hanging="480"/>
      </w:pPr>
      <w:rPr>
        <w:rFonts w:ascii="Wingdings" w:hAnsi="Wingdings" w:hint="default"/>
      </w:rPr>
    </w:lvl>
    <w:lvl w:ilvl="3" w:tplc="04090001" w:tentative="1">
      <w:start w:val="1"/>
      <w:numFmt w:val="bullet"/>
      <w:lvlText w:val=""/>
      <w:lvlJc w:val="left"/>
      <w:pPr>
        <w:ind w:left="3055" w:hanging="480"/>
      </w:pPr>
      <w:rPr>
        <w:rFonts w:ascii="Wingdings" w:hAnsi="Wingdings" w:hint="default"/>
      </w:rPr>
    </w:lvl>
    <w:lvl w:ilvl="4" w:tplc="04090003" w:tentative="1">
      <w:start w:val="1"/>
      <w:numFmt w:val="bullet"/>
      <w:lvlText w:val=""/>
      <w:lvlJc w:val="left"/>
      <w:pPr>
        <w:ind w:left="3535" w:hanging="480"/>
      </w:pPr>
      <w:rPr>
        <w:rFonts w:ascii="Wingdings" w:hAnsi="Wingdings" w:hint="default"/>
      </w:rPr>
    </w:lvl>
    <w:lvl w:ilvl="5" w:tplc="04090005" w:tentative="1">
      <w:start w:val="1"/>
      <w:numFmt w:val="bullet"/>
      <w:lvlText w:val=""/>
      <w:lvlJc w:val="left"/>
      <w:pPr>
        <w:ind w:left="4015" w:hanging="480"/>
      </w:pPr>
      <w:rPr>
        <w:rFonts w:ascii="Wingdings" w:hAnsi="Wingdings" w:hint="default"/>
      </w:rPr>
    </w:lvl>
    <w:lvl w:ilvl="6" w:tplc="04090001" w:tentative="1">
      <w:start w:val="1"/>
      <w:numFmt w:val="bullet"/>
      <w:lvlText w:val=""/>
      <w:lvlJc w:val="left"/>
      <w:pPr>
        <w:ind w:left="4495" w:hanging="480"/>
      </w:pPr>
      <w:rPr>
        <w:rFonts w:ascii="Wingdings" w:hAnsi="Wingdings" w:hint="default"/>
      </w:rPr>
    </w:lvl>
    <w:lvl w:ilvl="7" w:tplc="04090003" w:tentative="1">
      <w:start w:val="1"/>
      <w:numFmt w:val="bullet"/>
      <w:lvlText w:val=""/>
      <w:lvlJc w:val="left"/>
      <w:pPr>
        <w:ind w:left="4975" w:hanging="480"/>
      </w:pPr>
      <w:rPr>
        <w:rFonts w:ascii="Wingdings" w:hAnsi="Wingdings" w:hint="default"/>
      </w:rPr>
    </w:lvl>
    <w:lvl w:ilvl="8" w:tplc="04090005" w:tentative="1">
      <w:start w:val="1"/>
      <w:numFmt w:val="bullet"/>
      <w:lvlText w:val=""/>
      <w:lvlJc w:val="left"/>
      <w:pPr>
        <w:ind w:left="5455" w:hanging="480"/>
      </w:pPr>
      <w:rPr>
        <w:rFonts w:ascii="Wingdings" w:hAnsi="Wingdings" w:hint="default"/>
      </w:rPr>
    </w:lvl>
  </w:abstractNum>
  <w:abstractNum w:abstractNumId="2" w15:restartNumberingAfterBreak="0">
    <w:nsid w:val="06A632E3"/>
    <w:multiLevelType w:val="multilevel"/>
    <w:tmpl w:val="AB682E62"/>
    <w:numStyleLink w:val="Trial1"/>
  </w:abstractNum>
  <w:abstractNum w:abstractNumId="3" w15:restartNumberingAfterBreak="0">
    <w:nsid w:val="0E0A388B"/>
    <w:multiLevelType w:val="hybridMultilevel"/>
    <w:tmpl w:val="BE487750"/>
    <w:lvl w:ilvl="0" w:tplc="256634CC">
      <w:start w:val="1"/>
      <w:numFmt w:val="bullet"/>
      <w:lvlText w:val="-"/>
      <w:lvlJc w:val="left"/>
      <w:pPr>
        <w:ind w:left="1473" w:hanging="480"/>
      </w:pPr>
      <w:rPr>
        <w:rFonts w:ascii="Bell MT" w:hAnsi="Bell MT" w:hint="default"/>
      </w:rPr>
    </w:lvl>
    <w:lvl w:ilvl="1" w:tplc="04090003" w:tentative="1">
      <w:start w:val="1"/>
      <w:numFmt w:val="bullet"/>
      <w:lvlText w:val=""/>
      <w:lvlJc w:val="left"/>
      <w:pPr>
        <w:ind w:left="1953" w:hanging="480"/>
      </w:pPr>
      <w:rPr>
        <w:rFonts w:ascii="Wingdings" w:hAnsi="Wingdings" w:hint="default"/>
      </w:rPr>
    </w:lvl>
    <w:lvl w:ilvl="2" w:tplc="04090005" w:tentative="1">
      <w:start w:val="1"/>
      <w:numFmt w:val="bullet"/>
      <w:lvlText w:val=""/>
      <w:lvlJc w:val="left"/>
      <w:pPr>
        <w:ind w:left="2433" w:hanging="480"/>
      </w:pPr>
      <w:rPr>
        <w:rFonts w:ascii="Wingdings" w:hAnsi="Wingdings" w:hint="default"/>
      </w:rPr>
    </w:lvl>
    <w:lvl w:ilvl="3" w:tplc="04090001" w:tentative="1">
      <w:start w:val="1"/>
      <w:numFmt w:val="bullet"/>
      <w:lvlText w:val=""/>
      <w:lvlJc w:val="left"/>
      <w:pPr>
        <w:ind w:left="2913" w:hanging="480"/>
      </w:pPr>
      <w:rPr>
        <w:rFonts w:ascii="Wingdings" w:hAnsi="Wingdings" w:hint="default"/>
      </w:rPr>
    </w:lvl>
    <w:lvl w:ilvl="4" w:tplc="04090003" w:tentative="1">
      <w:start w:val="1"/>
      <w:numFmt w:val="bullet"/>
      <w:lvlText w:val=""/>
      <w:lvlJc w:val="left"/>
      <w:pPr>
        <w:ind w:left="3393" w:hanging="480"/>
      </w:pPr>
      <w:rPr>
        <w:rFonts w:ascii="Wingdings" w:hAnsi="Wingdings" w:hint="default"/>
      </w:rPr>
    </w:lvl>
    <w:lvl w:ilvl="5" w:tplc="04090005" w:tentative="1">
      <w:start w:val="1"/>
      <w:numFmt w:val="bullet"/>
      <w:lvlText w:val=""/>
      <w:lvlJc w:val="left"/>
      <w:pPr>
        <w:ind w:left="3873" w:hanging="480"/>
      </w:pPr>
      <w:rPr>
        <w:rFonts w:ascii="Wingdings" w:hAnsi="Wingdings" w:hint="default"/>
      </w:rPr>
    </w:lvl>
    <w:lvl w:ilvl="6" w:tplc="04090001" w:tentative="1">
      <w:start w:val="1"/>
      <w:numFmt w:val="bullet"/>
      <w:lvlText w:val=""/>
      <w:lvlJc w:val="left"/>
      <w:pPr>
        <w:ind w:left="4353" w:hanging="480"/>
      </w:pPr>
      <w:rPr>
        <w:rFonts w:ascii="Wingdings" w:hAnsi="Wingdings" w:hint="default"/>
      </w:rPr>
    </w:lvl>
    <w:lvl w:ilvl="7" w:tplc="04090003" w:tentative="1">
      <w:start w:val="1"/>
      <w:numFmt w:val="bullet"/>
      <w:lvlText w:val=""/>
      <w:lvlJc w:val="left"/>
      <w:pPr>
        <w:ind w:left="4833" w:hanging="480"/>
      </w:pPr>
      <w:rPr>
        <w:rFonts w:ascii="Wingdings" w:hAnsi="Wingdings" w:hint="default"/>
      </w:rPr>
    </w:lvl>
    <w:lvl w:ilvl="8" w:tplc="04090005" w:tentative="1">
      <w:start w:val="1"/>
      <w:numFmt w:val="bullet"/>
      <w:lvlText w:val=""/>
      <w:lvlJc w:val="left"/>
      <w:pPr>
        <w:ind w:left="5313" w:hanging="480"/>
      </w:pPr>
      <w:rPr>
        <w:rFonts w:ascii="Wingdings" w:hAnsi="Wingdings" w:hint="default"/>
      </w:rPr>
    </w:lvl>
  </w:abstractNum>
  <w:abstractNum w:abstractNumId="4" w15:restartNumberingAfterBreak="0">
    <w:nsid w:val="1E1E1741"/>
    <w:multiLevelType w:val="hybridMultilevel"/>
    <w:tmpl w:val="E098B27C"/>
    <w:lvl w:ilvl="0" w:tplc="ACA4BCCC">
      <w:start w:val="1"/>
      <w:numFmt w:val="decimal"/>
      <w:pStyle w:val="FootnoteIRESC"/>
      <w:lvlText w:val="(%1)"/>
      <w:lvlJc w:val="left"/>
      <w:pPr>
        <w:ind w:left="1068" w:hanging="360"/>
      </w:pPr>
      <w:rPr>
        <w:rFonts w:hint="default"/>
      </w:rPr>
    </w:lvl>
    <w:lvl w:ilvl="1" w:tplc="7C346EA4" w:tentative="1">
      <w:start w:val="1"/>
      <w:numFmt w:val="ideographTraditional"/>
      <w:lvlText w:val="%2、"/>
      <w:lvlJc w:val="left"/>
      <w:pPr>
        <w:ind w:left="1668" w:hanging="480"/>
      </w:pPr>
    </w:lvl>
    <w:lvl w:ilvl="2" w:tplc="EB361982" w:tentative="1">
      <w:start w:val="1"/>
      <w:numFmt w:val="lowerRoman"/>
      <w:lvlText w:val="%3."/>
      <w:lvlJc w:val="right"/>
      <w:pPr>
        <w:ind w:left="2148" w:hanging="480"/>
      </w:pPr>
    </w:lvl>
    <w:lvl w:ilvl="3" w:tplc="F01CE042" w:tentative="1">
      <w:start w:val="1"/>
      <w:numFmt w:val="decimal"/>
      <w:lvlText w:val="%4."/>
      <w:lvlJc w:val="left"/>
      <w:pPr>
        <w:ind w:left="2628" w:hanging="480"/>
      </w:pPr>
    </w:lvl>
    <w:lvl w:ilvl="4" w:tplc="F664F990" w:tentative="1">
      <w:start w:val="1"/>
      <w:numFmt w:val="ideographTraditional"/>
      <w:lvlText w:val="%5、"/>
      <w:lvlJc w:val="left"/>
      <w:pPr>
        <w:ind w:left="3108" w:hanging="480"/>
      </w:pPr>
    </w:lvl>
    <w:lvl w:ilvl="5" w:tplc="9C481060" w:tentative="1">
      <w:start w:val="1"/>
      <w:numFmt w:val="lowerRoman"/>
      <w:lvlText w:val="%6."/>
      <w:lvlJc w:val="right"/>
      <w:pPr>
        <w:ind w:left="3588" w:hanging="480"/>
      </w:pPr>
    </w:lvl>
    <w:lvl w:ilvl="6" w:tplc="8BDA95DE" w:tentative="1">
      <w:start w:val="1"/>
      <w:numFmt w:val="decimal"/>
      <w:lvlText w:val="%7."/>
      <w:lvlJc w:val="left"/>
      <w:pPr>
        <w:ind w:left="4068" w:hanging="480"/>
      </w:pPr>
    </w:lvl>
    <w:lvl w:ilvl="7" w:tplc="D0A61B3E" w:tentative="1">
      <w:start w:val="1"/>
      <w:numFmt w:val="ideographTraditional"/>
      <w:lvlText w:val="%8、"/>
      <w:lvlJc w:val="left"/>
      <w:pPr>
        <w:ind w:left="4548" w:hanging="480"/>
      </w:pPr>
    </w:lvl>
    <w:lvl w:ilvl="8" w:tplc="5AC49BDC" w:tentative="1">
      <w:start w:val="1"/>
      <w:numFmt w:val="lowerRoman"/>
      <w:lvlText w:val="%9."/>
      <w:lvlJc w:val="right"/>
      <w:pPr>
        <w:ind w:left="5028" w:hanging="480"/>
      </w:pPr>
    </w:lvl>
  </w:abstractNum>
  <w:abstractNum w:abstractNumId="5" w15:restartNumberingAfterBreak="0">
    <w:nsid w:val="1E362E52"/>
    <w:multiLevelType w:val="hybridMultilevel"/>
    <w:tmpl w:val="7362F25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2C0B6663"/>
    <w:multiLevelType w:val="hybridMultilevel"/>
    <w:tmpl w:val="4408364E"/>
    <w:lvl w:ilvl="0" w:tplc="04090001">
      <w:start w:val="1"/>
      <w:numFmt w:val="bullet"/>
      <w:lvlText w:val=""/>
      <w:lvlJc w:val="left"/>
      <w:pPr>
        <w:ind w:left="1428" w:hanging="360"/>
      </w:pPr>
      <w:rPr>
        <w:rFonts w:ascii="Symbol" w:hAnsi="Symbol" w:hint="default"/>
      </w:rPr>
    </w:lvl>
    <w:lvl w:ilvl="1" w:tplc="04090003">
      <w:start w:val="1"/>
      <w:numFmt w:val="bullet"/>
      <w:lvlText w:val=""/>
      <w:lvlJc w:val="left"/>
      <w:pPr>
        <w:ind w:left="1668" w:hanging="480"/>
      </w:pPr>
      <w:rPr>
        <w:rFonts w:ascii="Wingdings" w:hAnsi="Wingdings" w:hint="default"/>
      </w:rPr>
    </w:lvl>
    <w:lvl w:ilvl="2" w:tplc="04090005">
      <w:start w:val="1"/>
      <w:numFmt w:val="bullet"/>
      <w:lvlText w:val=""/>
      <w:lvlJc w:val="left"/>
      <w:pPr>
        <w:ind w:left="2148" w:hanging="480"/>
      </w:pPr>
      <w:rPr>
        <w:rFonts w:ascii="Wingdings" w:hAnsi="Wingdings" w:hint="default"/>
      </w:rPr>
    </w:lvl>
    <w:lvl w:ilvl="3" w:tplc="04090001">
      <w:start w:val="1"/>
      <w:numFmt w:val="bullet"/>
      <w:lvlText w:val=""/>
      <w:lvlJc w:val="left"/>
      <w:pPr>
        <w:ind w:left="2628" w:hanging="480"/>
      </w:pPr>
      <w:rPr>
        <w:rFonts w:ascii="Wingdings" w:hAnsi="Wingdings" w:hint="default"/>
      </w:rPr>
    </w:lvl>
    <w:lvl w:ilvl="4" w:tplc="04090003">
      <w:start w:val="1"/>
      <w:numFmt w:val="bullet"/>
      <w:lvlText w:val=""/>
      <w:lvlJc w:val="left"/>
      <w:pPr>
        <w:ind w:left="3108" w:hanging="480"/>
      </w:pPr>
      <w:rPr>
        <w:rFonts w:ascii="Wingdings" w:hAnsi="Wingdings" w:hint="default"/>
      </w:rPr>
    </w:lvl>
    <w:lvl w:ilvl="5" w:tplc="04090005">
      <w:start w:val="1"/>
      <w:numFmt w:val="bullet"/>
      <w:lvlText w:val=""/>
      <w:lvlJc w:val="left"/>
      <w:pPr>
        <w:ind w:left="3588" w:hanging="480"/>
      </w:pPr>
      <w:rPr>
        <w:rFonts w:ascii="Wingdings" w:hAnsi="Wingdings" w:hint="default"/>
      </w:rPr>
    </w:lvl>
    <w:lvl w:ilvl="6" w:tplc="04090001">
      <w:start w:val="1"/>
      <w:numFmt w:val="bullet"/>
      <w:lvlText w:val=""/>
      <w:lvlJc w:val="left"/>
      <w:pPr>
        <w:ind w:left="4068" w:hanging="480"/>
      </w:pPr>
      <w:rPr>
        <w:rFonts w:ascii="Wingdings" w:hAnsi="Wingdings" w:hint="default"/>
      </w:rPr>
    </w:lvl>
    <w:lvl w:ilvl="7" w:tplc="04090003">
      <w:start w:val="1"/>
      <w:numFmt w:val="bullet"/>
      <w:lvlText w:val=""/>
      <w:lvlJc w:val="left"/>
      <w:pPr>
        <w:ind w:left="4548" w:hanging="480"/>
      </w:pPr>
      <w:rPr>
        <w:rFonts w:ascii="Wingdings" w:hAnsi="Wingdings" w:hint="default"/>
      </w:rPr>
    </w:lvl>
    <w:lvl w:ilvl="8" w:tplc="04090005">
      <w:start w:val="1"/>
      <w:numFmt w:val="bullet"/>
      <w:lvlText w:val=""/>
      <w:lvlJc w:val="left"/>
      <w:pPr>
        <w:ind w:left="5028" w:hanging="480"/>
      </w:pPr>
      <w:rPr>
        <w:rFonts w:ascii="Wingdings" w:hAnsi="Wingdings" w:hint="default"/>
      </w:rPr>
    </w:lvl>
  </w:abstractNum>
  <w:abstractNum w:abstractNumId="7" w15:restartNumberingAfterBreak="0">
    <w:nsid w:val="324E072F"/>
    <w:multiLevelType w:val="hybridMultilevel"/>
    <w:tmpl w:val="AA62061A"/>
    <w:lvl w:ilvl="0" w:tplc="602C0E06">
      <w:start w:val="1"/>
      <w:numFmt w:val="bullet"/>
      <w:lvlText w:val="–"/>
      <w:lvlJc w:val="left"/>
      <w:pPr>
        <w:ind w:left="1614" w:hanging="480"/>
      </w:pPr>
      <w:rPr>
        <w:rFonts w:ascii="Times New Roman" w:hAnsi="Times New Roman" w:cs="Times New Roman" w:hint="default"/>
      </w:rPr>
    </w:lvl>
    <w:lvl w:ilvl="1" w:tplc="04090003" w:tentative="1">
      <w:start w:val="1"/>
      <w:numFmt w:val="bullet"/>
      <w:lvlText w:val=""/>
      <w:lvlJc w:val="left"/>
      <w:pPr>
        <w:ind w:left="2094" w:hanging="480"/>
      </w:pPr>
      <w:rPr>
        <w:rFonts w:ascii="Wingdings" w:hAnsi="Wingdings" w:hint="default"/>
      </w:rPr>
    </w:lvl>
    <w:lvl w:ilvl="2" w:tplc="04090005" w:tentative="1">
      <w:start w:val="1"/>
      <w:numFmt w:val="bullet"/>
      <w:lvlText w:val=""/>
      <w:lvlJc w:val="left"/>
      <w:pPr>
        <w:ind w:left="2574" w:hanging="480"/>
      </w:pPr>
      <w:rPr>
        <w:rFonts w:ascii="Wingdings" w:hAnsi="Wingdings" w:hint="default"/>
      </w:rPr>
    </w:lvl>
    <w:lvl w:ilvl="3" w:tplc="04090001" w:tentative="1">
      <w:start w:val="1"/>
      <w:numFmt w:val="bullet"/>
      <w:lvlText w:val=""/>
      <w:lvlJc w:val="left"/>
      <w:pPr>
        <w:ind w:left="3054" w:hanging="480"/>
      </w:pPr>
      <w:rPr>
        <w:rFonts w:ascii="Wingdings" w:hAnsi="Wingdings" w:hint="default"/>
      </w:rPr>
    </w:lvl>
    <w:lvl w:ilvl="4" w:tplc="04090003" w:tentative="1">
      <w:start w:val="1"/>
      <w:numFmt w:val="bullet"/>
      <w:lvlText w:val=""/>
      <w:lvlJc w:val="left"/>
      <w:pPr>
        <w:ind w:left="3534" w:hanging="480"/>
      </w:pPr>
      <w:rPr>
        <w:rFonts w:ascii="Wingdings" w:hAnsi="Wingdings" w:hint="default"/>
      </w:rPr>
    </w:lvl>
    <w:lvl w:ilvl="5" w:tplc="04090005" w:tentative="1">
      <w:start w:val="1"/>
      <w:numFmt w:val="bullet"/>
      <w:lvlText w:val=""/>
      <w:lvlJc w:val="left"/>
      <w:pPr>
        <w:ind w:left="4014" w:hanging="480"/>
      </w:pPr>
      <w:rPr>
        <w:rFonts w:ascii="Wingdings" w:hAnsi="Wingdings" w:hint="default"/>
      </w:rPr>
    </w:lvl>
    <w:lvl w:ilvl="6" w:tplc="04090001" w:tentative="1">
      <w:start w:val="1"/>
      <w:numFmt w:val="bullet"/>
      <w:lvlText w:val=""/>
      <w:lvlJc w:val="left"/>
      <w:pPr>
        <w:ind w:left="4494" w:hanging="480"/>
      </w:pPr>
      <w:rPr>
        <w:rFonts w:ascii="Wingdings" w:hAnsi="Wingdings" w:hint="default"/>
      </w:rPr>
    </w:lvl>
    <w:lvl w:ilvl="7" w:tplc="04090003" w:tentative="1">
      <w:start w:val="1"/>
      <w:numFmt w:val="bullet"/>
      <w:lvlText w:val=""/>
      <w:lvlJc w:val="left"/>
      <w:pPr>
        <w:ind w:left="4974" w:hanging="480"/>
      </w:pPr>
      <w:rPr>
        <w:rFonts w:ascii="Wingdings" w:hAnsi="Wingdings" w:hint="default"/>
      </w:rPr>
    </w:lvl>
    <w:lvl w:ilvl="8" w:tplc="04090005" w:tentative="1">
      <w:start w:val="1"/>
      <w:numFmt w:val="bullet"/>
      <w:lvlText w:val=""/>
      <w:lvlJc w:val="left"/>
      <w:pPr>
        <w:ind w:left="5454" w:hanging="480"/>
      </w:pPr>
      <w:rPr>
        <w:rFonts w:ascii="Wingdings" w:hAnsi="Wingdings" w:hint="default"/>
      </w:rPr>
    </w:lvl>
  </w:abstractNum>
  <w:abstractNum w:abstractNumId="8" w15:restartNumberingAfterBreak="0">
    <w:nsid w:val="3F1B386B"/>
    <w:multiLevelType w:val="multilevel"/>
    <w:tmpl w:val="AB682E62"/>
    <w:styleLink w:val="Trial1"/>
    <w:lvl w:ilvl="0">
      <w:start w:val="1"/>
      <w:numFmt w:val="decimal"/>
      <w:pStyle w:val="Heading1"/>
      <w:lvlText w:val="%1"/>
      <w:lvlJc w:val="left"/>
      <w:pPr>
        <w:ind w:left="1985" w:hanging="1418"/>
      </w:pPr>
      <w:rPr>
        <w:rFonts w:ascii="Helvetica" w:eastAsia="PMingLiU" w:hAnsi="Helvetica" w:cs="Helvetica" w:hint="eastAsia"/>
        <w:b/>
        <w:i w:val="0"/>
        <w:caps/>
        <w:smallCaps w:val="0"/>
        <w:strike w:val="0"/>
        <w:dstrike w:val="0"/>
        <w:vanish w:val="0"/>
        <w:color w:val="AE1828"/>
        <w:sz w:val="36"/>
        <w:szCs w:val="36"/>
        <w:vertAlign w:val="baseline"/>
      </w:rPr>
    </w:lvl>
    <w:lvl w:ilvl="1">
      <w:start w:val="1"/>
      <w:numFmt w:val="decimal"/>
      <w:pStyle w:val="Heading2"/>
      <w:lvlText w:val="%1.%2"/>
      <w:lvlJc w:val="left"/>
      <w:pPr>
        <w:ind w:left="1985" w:hanging="1418"/>
      </w:pPr>
      <w:rPr>
        <w:rFonts w:ascii="Helvetica" w:eastAsia="PMingLiU" w:hAnsi="Helvetica" w:cs="Helvetica" w:hint="eastAsia"/>
        <w:b/>
        <w:i w:val="0"/>
        <w:caps/>
        <w:smallCaps w:val="0"/>
        <w:color w:val="AE1828"/>
        <w:sz w:val="30"/>
        <w:szCs w:val="30"/>
      </w:rPr>
    </w:lvl>
    <w:lvl w:ilvl="2">
      <w:start w:val="1"/>
      <w:numFmt w:val="decimal"/>
      <w:pStyle w:val="Heading3"/>
      <w:lvlText w:val="%1.%2.%3"/>
      <w:lvlJc w:val="left"/>
      <w:pPr>
        <w:ind w:left="1985" w:hanging="1418"/>
      </w:pPr>
      <w:rPr>
        <w:rFonts w:ascii="Helvetica" w:eastAsia="PMingLiU" w:hAnsi="Helvetica" w:cs="Helvetica" w:hint="eastAsia"/>
        <w:sz w:val="22"/>
        <w:szCs w:val="22"/>
      </w:rPr>
    </w:lvl>
    <w:lvl w:ilvl="3">
      <w:start w:val="1"/>
      <w:numFmt w:val="none"/>
      <w:lvlText w:val="%4"/>
      <w:lvlJc w:val="left"/>
      <w:pPr>
        <w:ind w:left="1985" w:hanging="1418"/>
      </w:pPr>
      <w:rPr>
        <w:rFonts w:ascii="Courier New" w:eastAsia="PMingLiU" w:hAnsi="Courier New" w:hint="default"/>
        <w:sz w:val="22"/>
        <w:szCs w:val="22"/>
      </w:rPr>
    </w:lvl>
    <w:lvl w:ilvl="4">
      <w:start w:val="1"/>
      <w:numFmt w:val="none"/>
      <w:lvlText w:val=""/>
      <w:lvlJc w:val="left"/>
      <w:pPr>
        <w:ind w:left="1985" w:hanging="1418"/>
      </w:pPr>
      <w:rPr>
        <w:rFonts w:hint="eastAsia"/>
      </w:rPr>
    </w:lvl>
    <w:lvl w:ilvl="5">
      <w:start w:val="1"/>
      <w:numFmt w:val="decimal"/>
      <w:lvlText w:val="%1.%2.%3.%4.%5.%6"/>
      <w:lvlJc w:val="left"/>
      <w:pPr>
        <w:tabs>
          <w:tab w:val="num" w:pos="2835"/>
        </w:tabs>
        <w:ind w:left="1985" w:hanging="1418"/>
      </w:pPr>
      <w:rPr>
        <w:rFonts w:hint="eastAsia"/>
      </w:rPr>
    </w:lvl>
    <w:lvl w:ilvl="6">
      <w:start w:val="1"/>
      <w:numFmt w:val="decimal"/>
      <w:lvlText w:val="%1.%2.%3.%4.%5.%6.%7"/>
      <w:lvlJc w:val="left"/>
      <w:pPr>
        <w:tabs>
          <w:tab w:val="num" w:pos="2835"/>
        </w:tabs>
        <w:ind w:left="1985" w:hanging="1418"/>
      </w:pPr>
      <w:rPr>
        <w:rFonts w:hint="eastAsia"/>
      </w:rPr>
    </w:lvl>
    <w:lvl w:ilvl="7">
      <w:start w:val="1"/>
      <w:numFmt w:val="decimal"/>
      <w:lvlText w:val="%1.%2.%3.%4.%5.%6.%7.%8"/>
      <w:lvlJc w:val="left"/>
      <w:pPr>
        <w:tabs>
          <w:tab w:val="num" w:pos="2835"/>
        </w:tabs>
        <w:ind w:left="1985" w:hanging="1418"/>
      </w:pPr>
      <w:rPr>
        <w:rFonts w:hint="eastAsia"/>
      </w:rPr>
    </w:lvl>
    <w:lvl w:ilvl="8">
      <w:start w:val="1"/>
      <w:numFmt w:val="decimal"/>
      <w:lvlText w:val="%1.%2.%3.%4.%5.%6.%7.%8.%9"/>
      <w:lvlJc w:val="left"/>
      <w:pPr>
        <w:tabs>
          <w:tab w:val="num" w:pos="2835"/>
        </w:tabs>
        <w:ind w:left="1985" w:hanging="1418"/>
      </w:pPr>
      <w:rPr>
        <w:rFonts w:hint="eastAsia"/>
      </w:rPr>
    </w:lvl>
  </w:abstractNum>
  <w:abstractNum w:abstractNumId="9" w15:restartNumberingAfterBreak="0">
    <w:nsid w:val="45FD41AD"/>
    <w:multiLevelType w:val="hybridMultilevel"/>
    <w:tmpl w:val="BC00F036"/>
    <w:lvl w:ilvl="0" w:tplc="FA040C16">
      <w:start w:val="1"/>
      <w:numFmt w:val="bullet"/>
      <w:pStyle w:val="Bullet1IRESC"/>
      <w:lvlText w:val="•"/>
      <w:lvlJc w:val="left"/>
      <w:pPr>
        <w:ind w:left="2970" w:hanging="360"/>
      </w:pPr>
      <w:rPr>
        <w:rFonts w:ascii="Helvetica" w:eastAsia="PMingLiU" w:hAnsi="Helvetica" w:cs="Times New Roman" w:hint="default"/>
      </w:rPr>
    </w:lvl>
    <w:lvl w:ilvl="1" w:tplc="49887A48">
      <w:start w:val="1"/>
      <w:numFmt w:val="bullet"/>
      <w:lvlText w:val="o"/>
      <w:lvlJc w:val="left"/>
      <w:pPr>
        <w:ind w:left="3690" w:hanging="360"/>
      </w:pPr>
      <w:rPr>
        <w:rFonts w:ascii="Courier New" w:hAnsi="Courier New" w:cs="Courier New" w:hint="default"/>
      </w:rPr>
    </w:lvl>
    <w:lvl w:ilvl="2" w:tplc="84089FDA">
      <w:start w:val="1"/>
      <w:numFmt w:val="bullet"/>
      <w:lvlText w:val=""/>
      <w:lvlJc w:val="left"/>
      <w:pPr>
        <w:ind w:left="4410" w:hanging="360"/>
      </w:pPr>
      <w:rPr>
        <w:rFonts w:ascii="Wingdings" w:hAnsi="Wingdings" w:hint="default"/>
      </w:rPr>
    </w:lvl>
    <w:lvl w:ilvl="3" w:tplc="EAB6FDC8" w:tentative="1">
      <w:start w:val="1"/>
      <w:numFmt w:val="bullet"/>
      <w:lvlText w:val=""/>
      <w:lvlJc w:val="left"/>
      <w:pPr>
        <w:ind w:left="5130" w:hanging="360"/>
      </w:pPr>
      <w:rPr>
        <w:rFonts w:ascii="Symbol" w:hAnsi="Symbol" w:hint="default"/>
      </w:rPr>
    </w:lvl>
    <w:lvl w:ilvl="4" w:tplc="758887E6" w:tentative="1">
      <w:start w:val="1"/>
      <w:numFmt w:val="bullet"/>
      <w:lvlText w:val="o"/>
      <w:lvlJc w:val="left"/>
      <w:pPr>
        <w:ind w:left="5850" w:hanging="360"/>
      </w:pPr>
      <w:rPr>
        <w:rFonts w:ascii="Courier New" w:hAnsi="Courier New" w:cs="Courier New" w:hint="default"/>
      </w:rPr>
    </w:lvl>
    <w:lvl w:ilvl="5" w:tplc="2A9E637C" w:tentative="1">
      <w:start w:val="1"/>
      <w:numFmt w:val="bullet"/>
      <w:lvlText w:val=""/>
      <w:lvlJc w:val="left"/>
      <w:pPr>
        <w:ind w:left="6570" w:hanging="360"/>
      </w:pPr>
      <w:rPr>
        <w:rFonts w:ascii="Wingdings" w:hAnsi="Wingdings" w:hint="default"/>
      </w:rPr>
    </w:lvl>
    <w:lvl w:ilvl="6" w:tplc="FBAA2D46" w:tentative="1">
      <w:start w:val="1"/>
      <w:numFmt w:val="bullet"/>
      <w:lvlText w:val=""/>
      <w:lvlJc w:val="left"/>
      <w:pPr>
        <w:ind w:left="7290" w:hanging="360"/>
      </w:pPr>
      <w:rPr>
        <w:rFonts w:ascii="Symbol" w:hAnsi="Symbol" w:hint="default"/>
      </w:rPr>
    </w:lvl>
    <w:lvl w:ilvl="7" w:tplc="2EC6C084" w:tentative="1">
      <w:start w:val="1"/>
      <w:numFmt w:val="bullet"/>
      <w:lvlText w:val="o"/>
      <w:lvlJc w:val="left"/>
      <w:pPr>
        <w:ind w:left="8010" w:hanging="360"/>
      </w:pPr>
      <w:rPr>
        <w:rFonts w:ascii="Courier New" w:hAnsi="Courier New" w:cs="Courier New" w:hint="default"/>
      </w:rPr>
    </w:lvl>
    <w:lvl w:ilvl="8" w:tplc="3DC28552" w:tentative="1">
      <w:start w:val="1"/>
      <w:numFmt w:val="bullet"/>
      <w:lvlText w:val=""/>
      <w:lvlJc w:val="left"/>
      <w:pPr>
        <w:ind w:left="8730" w:hanging="360"/>
      </w:pPr>
      <w:rPr>
        <w:rFonts w:ascii="Wingdings" w:hAnsi="Wingdings" w:hint="default"/>
      </w:rPr>
    </w:lvl>
  </w:abstractNum>
  <w:abstractNum w:abstractNumId="10" w15:restartNumberingAfterBreak="0">
    <w:nsid w:val="47874BEE"/>
    <w:multiLevelType w:val="hybridMultilevel"/>
    <w:tmpl w:val="AEC89C38"/>
    <w:lvl w:ilvl="0" w:tplc="AF2CB0F4">
      <w:start w:val="1"/>
      <w:numFmt w:val="bullet"/>
      <w:pStyle w:val="Bullet1"/>
      <w:lvlText w:val=""/>
      <w:lvlJc w:val="left"/>
      <w:pPr>
        <w:ind w:left="1854" w:hanging="360"/>
      </w:pPr>
      <w:rPr>
        <w:rFonts w:ascii="Symbol" w:hAnsi="Symbol" w:hint="default"/>
        <w:lang w:val="en-US"/>
      </w:rPr>
    </w:lvl>
    <w:lvl w:ilvl="1" w:tplc="8912F8F0">
      <w:start w:val="1"/>
      <w:numFmt w:val="bullet"/>
      <w:lvlText w:val="-"/>
      <w:lvlJc w:val="left"/>
      <w:pPr>
        <w:ind w:left="2574" w:hanging="360"/>
      </w:pPr>
      <w:rPr>
        <w:rFonts w:ascii="Courier New" w:hAnsi="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1" w15:restartNumberingAfterBreak="0">
    <w:nsid w:val="4BB94A03"/>
    <w:multiLevelType w:val="multilevel"/>
    <w:tmpl w:val="A5E4A104"/>
    <w:lvl w:ilvl="0">
      <w:start w:val="1"/>
      <w:numFmt w:val="bullet"/>
      <w:pStyle w:val="ERMBullet"/>
      <w:lvlText w:val=""/>
      <w:lvlJc w:val="left"/>
      <w:pPr>
        <w:tabs>
          <w:tab w:val="num" w:pos="360"/>
        </w:tabs>
        <w:ind w:left="284" w:hanging="284"/>
      </w:pPr>
      <w:rPr>
        <w:rFonts w:ascii="Symbol" w:hAnsi="Symbol" w:hint="default"/>
      </w:rPr>
    </w:lvl>
    <w:lvl w:ilvl="1">
      <w:start w:val="1"/>
      <w:numFmt w:val="bullet"/>
      <w:lvlText w:val=""/>
      <w:lvlJc w:val="left"/>
      <w:pPr>
        <w:tabs>
          <w:tab w:val="num" w:pos="644"/>
        </w:tabs>
        <w:ind w:left="567" w:hanging="283"/>
      </w:pPr>
      <w:rPr>
        <w:rFonts w:ascii="Symbol" w:hAnsi="Symbol" w:hint="default"/>
      </w:rPr>
    </w:lvl>
    <w:lvl w:ilvl="2">
      <w:start w:val="1"/>
      <w:numFmt w:val="bullet"/>
      <w:lvlText w:val=""/>
      <w:lvlJc w:val="left"/>
      <w:pPr>
        <w:tabs>
          <w:tab w:val="num" w:pos="927"/>
        </w:tabs>
        <w:ind w:left="851" w:hanging="284"/>
      </w:pPr>
      <w:rPr>
        <w:rFonts w:ascii="Symbol" w:hAnsi="Symbol" w:hint="default"/>
      </w:rPr>
    </w:lvl>
    <w:lvl w:ilvl="3">
      <w:start w:val="1"/>
      <w:numFmt w:val="none"/>
      <w:suff w:val="nothing"/>
      <w:lvlText w:val=""/>
      <w:lvlJc w:val="left"/>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12" w15:restartNumberingAfterBreak="0">
    <w:nsid w:val="568F757F"/>
    <w:multiLevelType w:val="hybridMultilevel"/>
    <w:tmpl w:val="B900EC22"/>
    <w:lvl w:ilvl="0" w:tplc="04090001">
      <w:start w:val="1"/>
      <w:numFmt w:val="bullet"/>
      <w:lvlText w:val=""/>
      <w:lvlJc w:val="left"/>
      <w:pPr>
        <w:ind w:left="1428" w:hanging="360"/>
      </w:pPr>
      <w:rPr>
        <w:rFonts w:ascii="Symbol" w:hAnsi="Symbol" w:hint="default"/>
      </w:rPr>
    </w:lvl>
    <w:lvl w:ilvl="1" w:tplc="04090003">
      <w:start w:val="1"/>
      <w:numFmt w:val="bullet"/>
      <w:lvlText w:val=""/>
      <w:lvlJc w:val="left"/>
      <w:pPr>
        <w:ind w:left="1668" w:hanging="480"/>
      </w:pPr>
      <w:rPr>
        <w:rFonts w:ascii="Wingdings" w:hAnsi="Wingdings" w:hint="default"/>
      </w:rPr>
    </w:lvl>
    <w:lvl w:ilvl="2" w:tplc="04090005">
      <w:start w:val="1"/>
      <w:numFmt w:val="bullet"/>
      <w:lvlText w:val=""/>
      <w:lvlJc w:val="left"/>
      <w:pPr>
        <w:ind w:left="2148" w:hanging="480"/>
      </w:pPr>
      <w:rPr>
        <w:rFonts w:ascii="Wingdings" w:hAnsi="Wingdings" w:hint="default"/>
      </w:rPr>
    </w:lvl>
    <w:lvl w:ilvl="3" w:tplc="04090001">
      <w:start w:val="1"/>
      <w:numFmt w:val="bullet"/>
      <w:lvlText w:val=""/>
      <w:lvlJc w:val="left"/>
      <w:pPr>
        <w:ind w:left="2628" w:hanging="480"/>
      </w:pPr>
      <w:rPr>
        <w:rFonts w:ascii="Wingdings" w:hAnsi="Wingdings" w:hint="default"/>
      </w:rPr>
    </w:lvl>
    <w:lvl w:ilvl="4" w:tplc="04090003">
      <w:start w:val="1"/>
      <w:numFmt w:val="bullet"/>
      <w:lvlText w:val=""/>
      <w:lvlJc w:val="left"/>
      <w:pPr>
        <w:ind w:left="3108" w:hanging="480"/>
      </w:pPr>
      <w:rPr>
        <w:rFonts w:ascii="Wingdings" w:hAnsi="Wingdings" w:hint="default"/>
      </w:rPr>
    </w:lvl>
    <w:lvl w:ilvl="5" w:tplc="04090005">
      <w:start w:val="1"/>
      <w:numFmt w:val="bullet"/>
      <w:lvlText w:val=""/>
      <w:lvlJc w:val="left"/>
      <w:pPr>
        <w:ind w:left="3588" w:hanging="480"/>
      </w:pPr>
      <w:rPr>
        <w:rFonts w:ascii="Wingdings" w:hAnsi="Wingdings" w:hint="default"/>
      </w:rPr>
    </w:lvl>
    <w:lvl w:ilvl="6" w:tplc="04090001">
      <w:start w:val="1"/>
      <w:numFmt w:val="bullet"/>
      <w:lvlText w:val=""/>
      <w:lvlJc w:val="left"/>
      <w:pPr>
        <w:ind w:left="4068" w:hanging="480"/>
      </w:pPr>
      <w:rPr>
        <w:rFonts w:ascii="Wingdings" w:hAnsi="Wingdings" w:hint="default"/>
      </w:rPr>
    </w:lvl>
    <w:lvl w:ilvl="7" w:tplc="04090003">
      <w:start w:val="1"/>
      <w:numFmt w:val="bullet"/>
      <w:lvlText w:val=""/>
      <w:lvlJc w:val="left"/>
      <w:pPr>
        <w:ind w:left="4548" w:hanging="480"/>
      </w:pPr>
      <w:rPr>
        <w:rFonts w:ascii="Wingdings" w:hAnsi="Wingdings" w:hint="default"/>
      </w:rPr>
    </w:lvl>
    <w:lvl w:ilvl="8" w:tplc="04090005">
      <w:start w:val="1"/>
      <w:numFmt w:val="bullet"/>
      <w:lvlText w:val=""/>
      <w:lvlJc w:val="left"/>
      <w:pPr>
        <w:ind w:left="5028" w:hanging="480"/>
      </w:pPr>
      <w:rPr>
        <w:rFonts w:ascii="Wingdings" w:hAnsi="Wingdings" w:hint="default"/>
      </w:rPr>
    </w:lvl>
  </w:abstractNum>
  <w:abstractNum w:abstractNumId="13" w15:restartNumberingAfterBreak="0">
    <w:nsid w:val="5D0317ED"/>
    <w:multiLevelType w:val="hybridMultilevel"/>
    <w:tmpl w:val="189A3E9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8"/>
  </w:num>
  <w:num w:numId="2">
    <w:abstractNumId w:val="9"/>
  </w:num>
  <w:num w:numId="3">
    <w:abstractNumId w:val="1"/>
  </w:num>
  <w:num w:numId="4">
    <w:abstractNumId w:val="4"/>
  </w:num>
  <w:num w:numId="5">
    <w:abstractNumId w:val="2"/>
    <w:lvlOverride w:ilvl="0">
      <w:lvl w:ilvl="0">
        <w:start w:val="1"/>
        <w:numFmt w:val="decimal"/>
        <w:pStyle w:val="Heading1"/>
        <w:lvlText w:val="%1"/>
        <w:lvlJc w:val="left"/>
        <w:pPr>
          <w:ind w:left="1985" w:hanging="1418"/>
        </w:pPr>
        <w:rPr>
          <w:rFonts w:ascii="Helvetica" w:eastAsia="PMingLiU" w:hAnsi="Helvetica" w:cs="Helvetica" w:hint="eastAsia"/>
          <w:b/>
          <w:i w:val="0"/>
          <w:caps/>
          <w:smallCaps w:val="0"/>
          <w:strike w:val="0"/>
          <w:dstrike w:val="0"/>
          <w:vanish w:val="0"/>
          <w:color w:val="AE1828"/>
          <w:sz w:val="36"/>
          <w:szCs w:val="36"/>
          <w:vertAlign w:val="baseline"/>
        </w:rPr>
      </w:lvl>
    </w:lvlOverride>
    <w:lvlOverride w:ilvl="1">
      <w:lvl w:ilvl="1">
        <w:start w:val="1"/>
        <w:numFmt w:val="decimal"/>
        <w:pStyle w:val="Heading2"/>
        <w:lvlText w:val="%1.%2"/>
        <w:lvlJc w:val="left"/>
        <w:pPr>
          <w:ind w:left="1985" w:hanging="1418"/>
        </w:pPr>
        <w:rPr>
          <w:rFonts w:ascii="Helvetica" w:eastAsia="PMingLiU" w:hAnsi="Helvetica" w:cs="Helvetica" w:hint="eastAsia"/>
          <w:b/>
          <w:i w:val="0"/>
          <w:caps/>
          <w:smallCaps w:val="0"/>
          <w:color w:val="AE1828"/>
          <w:sz w:val="30"/>
          <w:szCs w:val="30"/>
        </w:rPr>
      </w:lvl>
    </w:lvlOverride>
    <w:lvlOverride w:ilvl="2">
      <w:lvl w:ilvl="2">
        <w:start w:val="1"/>
        <w:numFmt w:val="decimal"/>
        <w:pStyle w:val="Heading3"/>
        <w:lvlText w:val="%1.%2.%3"/>
        <w:lvlJc w:val="left"/>
        <w:pPr>
          <w:ind w:left="1985" w:hanging="1418"/>
        </w:pPr>
        <w:rPr>
          <w:rFonts w:ascii="Helvetica" w:eastAsia="PMingLiU" w:hAnsi="Helvetica" w:cs="Helvetica" w:hint="eastAsia"/>
          <w:sz w:val="22"/>
          <w:szCs w:val="22"/>
        </w:rPr>
      </w:lvl>
    </w:lvlOverride>
    <w:lvlOverride w:ilvl="3">
      <w:lvl w:ilvl="3">
        <w:start w:val="1"/>
        <w:numFmt w:val="none"/>
        <w:lvlText w:val="%4"/>
        <w:lvlJc w:val="left"/>
        <w:pPr>
          <w:ind w:left="1985" w:hanging="1418"/>
        </w:pPr>
        <w:rPr>
          <w:rFonts w:ascii="Courier New" w:eastAsia="PMingLiU" w:hAnsi="Courier New" w:hint="default"/>
          <w:sz w:val="22"/>
          <w:szCs w:val="22"/>
        </w:rPr>
      </w:lvl>
    </w:lvlOverride>
    <w:lvlOverride w:ilvl="4">
      <w:lvl w:ilvl="4">
        <w:start w:val="1"/>
        <w:numFmt w:val="none"/>
        <w:lvlText w:val=""/>
        <w:lvlJc w:val="left"/>
        <w:pPr>
          <w:ind w:left="1985" w:hanging="1418"/>
        </w:pPr>
        <w:rPr>
          <w:rFonts w:hint="eastAsia"/>
        </w:rPr>
      </w:lvl>
    </w:lvlOverride>
    <w:lvlOverride w:ilvl="5">
      <w:lvl w:ilvl="5">
        <w:start w:val="1"/>
        <w:numFmt w:val="decimal"/>
        <w:lvlText w:val="%1.%2.%3.%4.%5.%6"/>
        <w:lvlJc w:val="left"/>
        <w:pPr>
          <w:tabs>
            <w:tab w:val="num" w:pos="2835"/>
          </w:tabs>
          <w:ind w:left="1985" w:hanging="1418"/>
        </w:pPr>
        <w:rPr>
          <w:rFonts w:hint="eastAsia"/>
        </w:rPr>
      </w:lvl>
    </w:lvlOverride>
    <w:lvlOverride w:ilvl="6">
      <w:lvl w:ilvl="6">
        <w:start w:val="1"/>
        <w:numFmt w:val="decimal"/>
        <w:lvlText w:val="%1.%2.%3.%4.%5.%6.%7"/>
        <w:lvlJc w:val="left"/>
        <w:pPr>
          <w:tabs>
            <w:tab w:val="num" w:pos="2835"/>
          </w:tabs>
          <w:ind w:left="1985" w:hanging="1418"/>
        </w:pPr>
        <w:rPr>
          <w:rFonts w:hint="eastAsia"/>
        </w:rPr>
      </w:lvl>
    </w:lvlOverride>
    <w:lvlOverride w:ilvl="7">
      <w:lvl w:ilvl="7">
        <w:start w:val="1"/>
        <w:numFmt w:val="decimal"/>
        <w:lvlText w:val="%1.%2.%3.%4.%5.%6.%7.%8"/>
        <w:lvlJc w:val="left"/>
        <w:pPr>
          <w:tabs>
            <w:tab w:val="num" w:pos="2835"/>
          </w:tabs>
          <w:ind w:left="1985" w:hanging="1418"/>
        </w:pPr>
        <w:rPr>
          <w:rFonts w:hint="eastAsia"/>
        </w:rPr>
      </w:lvl>
    </w:lvlOverride>
    <w:lvlOverride w:ilvl="8">
      <w:lvl w:ilvl="8">
        <w:start w:val="1"/>
        <w:numFmt w:val="decimal"/>
        <w:lvlText w:val="%1.%2.%3.%4.%5.%6.%7.%8.%9"/>
        <w:lvlJc w:val="left"/>
        <w:pPr>
          <w:tabs>
            <w:tab w:val="num" w:pos="2835"/>
          </w:tabs>
          <w:ind w:left="1985" w:hanging="1418"/>
        </w:pPr>
        <w:rPr>
          <w:rFonts w:hint="eastAsia"/>
        </w:rPr>
      </w:lvl>
    </w:lvlOverride>
  </w:num>
  <w:num w:numId="6">
    <w:abstractNumId w:val="2"/>
    <w:lvlOverride w:ilvl="1">
      <w:lvl w:ilvl="1">
        <w:start w:val="1"/>
        <w:numFmt w:val="decimal"/>
        <w:pStyle w:val="Heading2"/>
        <w:lvlText w:val="%1.%2"/>
        <w:lvlJc w:val="left"/>
        <w:pPr>
          <w:ind w:left="1985"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7">
    <w:abstractNumId w:val="2"/>
    <w:lvlOverride w:ilvl="0">
      <w:lvl w:ilvl="0">
        <w:start w:val="1"/>
        <w:numFmt w:val="decimal"/>
        <w:pStyle w:val="Heading1"/>
        <w:lvlText w:val="%1"/>
        <w:lvlJc w:val="left"/>
        <w:pPr>
          <w:ind w:left="1985" w:hanging="1418"/>
        </w:pPr>
        <w:rPr>
          <w:rFonts w:ascii="Helvetica" w:eastAsia="PMingLiU" w:hAnsi="Helvetica" w:cs="Helvetica" w:hint="eastAsia"/>
          <w:b/>
          <w:i w:val="0"/>
          <w:caps/>
          <w:smallCaps w:val="0"/>
          <w:strike w:val="0"/>
          <w:dstrike w:val="0"/>
          <w:vanish w:val="0"/>
          <w:color w:val="AE1828"/>
          <w:sz w:val="36"/>
          <w:szCs w:val="36"/>
          <w:vertAlign w:val="baseline"/>
        </w:rPr>
      </w:lvl>
    </w:lvlOverride>
    <w:lvlOverride w:ilvl="1">
      <w:lvl w:ilvl="1">
        <w:start w:val="1"/>
        <w:numFmt w:val="decimal"/>
        <w:pStyle w:val="Heading2"/>
        <w:lvlText w:val="%1.%2"/>
        <w:lvlJc w:val="left"/>
        <w:pPr>
          <w:ind w:left="1985" w:hanging="1418"/>
        </w:pPr>
        <w:rPr>
          <w:rFonts w:ascii="Helvetica" w:eastAsia="PMingLiU" w:hAnsi="Helvetica" w:cs="Helvetica" w:hint="eastAsia"/>
          <w:b/>
          <w:i w:val="0"/>
          <w:caps/>
          <w:smallCaps w:val="0"/>
          <w:color w:val="AE1828"/>
          <w:sz w:val="30"/>
          <w:szCs w:val="30"/>
        </w:rPr>
      </w:lvl>
    </w:lvlOverride>
    <w:lvlOverride w:ilvl="2">
      <w:lvl w:ilvl="2">
        <w:start w:val="1"/>
        <w:numFmt w:val="decimal"/>
        <w:pStyle w:val="Heading3"/>
        <w:lvlText w:val="%1.%2.%3"/>
        <w:lvlJc w:val="left"/>
        <w:pPr>
          <w:ind w:left="1560" w:hanging="1418"/>
        </w:pPr>
        <w:rPr>
          <w:rFonts w:ascii="Helvetica" w:eastAsia="PMingLiU" w:hAnsi="Helvetica" w:cs="Helvetica" w:hint="eastAsia"/>
          <w:sz w:val="22"/>
          <w:szCs w:val="22"/>
        </w:rPr>
      </w:lvl>
    </w:lvlOverride>
    <w:lvlOverride w:ilvl="3">
      <w:lvl w:ilvl="3">
        <w:start w:val="1"/>
        <w:numFmt w:val="none"/>
        <w:lvlText w:val="%4"/>
        <w:lvlJc w:val="left"/>
        <w:pPr>
          <w:ind w:left="1985" w:hanging="1418"/>
        </w:pPr>
        <w:rPr>
          <w:rFonts w:ascii="Courier New" w:eastAsia="PMingLiU" w:hAnsi="Courier New" w:hint="default"/>
          <w:sz w:val="22"/>
          <w:szCs w:val="22"/>
        </w:rPr>
      </w:lvl>
    </w:lvlOverride>
    <w:lvlOverride w:ilvl="4">
      <w:lvl w:ilvl="4">
        <w:start w:val="1"/>
        <w:numFmt w:val="none"/>
        <w:lvlText w:val=""/>
        <w:lvlJc w:val="left"/>
        <w:pPr>
          <w:ind w:left="1985" w:hanging="1418"/>
        </w:pPr>
        <w:rPr>
          <w:rFonts w:hint="eastAsia"/>
        </w:rPr>
      </w:lvl>
    </w:lvlOverride>
    <w:lvlOverride w:ilvl="5">
      <w:lvl w:ilvl="5">
        <w:start w:val="1"/>
        <w:numFmt w:val="decimal"/>
        <w:lvlText w:val="%1.%2.%3.%4.%5.%6"/>
        <w:lvlJc w:val="left"/>
        <w:pPr>
          <w:tabs>
            <w:tab w:val="num" w:pos="2835"/>
          </w:tabs>
          <w:ind w:left="1985" w:hanging="1418"/>
        </w:pPr>
        <w:rPr>
          <w:rFonts w:hint="eastAsia"/>
        </w:rPr>
      </w:lvl>
    </w:lvlOverride>
    <w:lvlOverride w:ilvl="6">
      <w:lvl w:ilvl="6">
        <w:start w:val="1"/>
        <w:numFmt w:val="decimal"/>
        <w:lvlText w:val="%1.%2.%3.%4.%5.%6.%7"/>
        <w:lvlJc w:val="left"/>
        <w:pPr>
          <w:tabs>
            <w:tab w:val="num" w:pos="2835"/>
          </w:tabs>
          <w:ind w:left="1985" w:hanging="1418"/>
        </w:pPr>
        <w:rPr>
          <w:rFonts w:hint="eastAsia"/>
        </w:rPr>
      </w:lvl>
    </w:lvlOverride>
    <w:lvlOverride w:ilvl="7">
      <w:lvl w:ilvl="7">
        <w:start w:val="1"/>
        <w:numFmt w:val="decimal"/>
        <w:lvlText w:val="%1.%2.%3.%4.%5.%6.%7.%8"/>
        <w:lvlJc w:val="left"/>
        <w:pPr>
          <w:tabs>
            <w:tab w:val="num" w:pos="2835"/>
          </w:tabs>
          <w:ind w:left="1985" w:hanging="1418"/>
        </w:pPr>
        <w:rPr>
          <w:rFonts w:hint="eastAsia"/>
        </w:rPr>
      </w:lvl>
    </w:lvlOverride>
    <w:lvlOverride w:ilvl="8">
      <w:lvl w:ilvl="8">
        <w:start w:val="1"/>
        <w:numFmt w:val="decimal"/>
        <w:lvlText w:val="%1.%2.%3.%4.%5.%6.%7.%8.%9"/>
        <w:lvlJc w:val="left"/>
        <w:pPr>
          <w:tabs>
            <w:tab w:val="num" w:pos="2835"/>
          </w:tabs>
          <w:ind w:left="1985" w:hanging="1418"/>
        </w:pPr>
        <w:rPr>
          <w:rFonts w:hint="eastAsia"/>
        </w:rPr>
      </w:lvl>
    </w:lvlOverride>
  </w:num>
  <w:num w:numId="8">
    <w:abstractNumId w:val="11"/>
  </w:num>
  <w:num w:numId="9">
    <w:abstractNumId w:val="10"/>
  </w:num>
  <w:num w:numId="10">
    <w:abstractNumId w:val="2"/>
    <w:lvlOverride w:ilvl="0">
      <w:lvl w:ilvl="0">
        <w:start w:val="1"/>
        <w:numFmt w:val="decimal"/>
        <w:pStyle w:val="Heading1"/>
        <w:lvlText w:val="%1"/>
        <w:lvlJc w:val="left"/>
        <w:pPr>
          <w:ind w:left="1985" w:hanging="1418"/>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Override>
    <w:lvlOverride w:ilvl="1">
      <w:lvl w:ilvl="1">
        <w:start w:val="1"/>
        <w:numFmt w:val="decimal"/>
        <w:pStyle w:val="Heading2"/>
        <w:lvlText w:val="%1.%2"/>
        <w:lvlJc w:val="left"/>
        <w:pPr>
          <w:ind w:left="1985" w:hanging="1418"/>
        </w:pPr>
        <w:rPr>
          <w:rFonts w:ascii="Helvetica" w:eastAsia="PMingLiU" w:hAnsi="Helvetica" w:cs="Helvetica" w:hint="eastAsia"/>
          <w:b/>
          <w:i w:val="0"/>
          <w:caps/>
          <w:smallCaps w:val="0"/>
          <w:color w:val="AE1828"/>
          <w:sz w:val="30"/>
          <w:szCs w:val="30"/>
        </w:rPr>
      </w:lvl>
    </w:lvlOverride>
    <w:lvlOverride w:ilvl="2">
      <w:lvl w:ilvl="2">
        <w:start w:val="1"/>
        <w:numFmt w:val="decimal"/>
        <w:pStyle w:val="Heading3"/>
        <w:lvlText w:val="%1.%2.%3"/>
        <w:lvlJc w:val="left"/>
        <w:pPr>
          <w:ind w:left="1985" w:hanging="1418"/>
        </w:pPr>
        <w:rPr>
          <w:rFonts w:ascii="Helvetica" w:eastAsia="PMingLiU" w:hAnsi="Helvetica" w:cs="Helvetica" w:hint="eastAsia"/>
          <w:sz w:val="22"/>
          <w:szCs w:val="22"/>
        </w:rPr>
      </w:lvl>
    </w:lvlOverride>
    <w:lvlOverride w:ilvl="3">
      <w:lvl w:ilvl="3">
        <w:start w:val="1"/>
        <w:numFmt w:val="none"/>
        <w:lvlText w:val="%4"/>
        <w:lvlJc w:val="left"/>
        <w:pPr>
          <w:ind w:left="1985" w:hanging="1418"/>
        </w:pPr>
        <w:rPr>
          <w:rFonts w:ascii="Courier New" w:eastAsia="PMingLiU" w:hAnsi="Courier New" w:hint="default"/>
          <w:sz w:val="22"/>
          <w:szCs w:val="22"/>
        </w:rPr>
      </w:lvl>
    </w:lvlOverride>
    <w:lvlOverride w:ilvl="4">
      <w:lvl w:ilvl="4">
        <w:start w:val="1"/>
        <w:numFmt w:val="none"/>
        <w:lvlText w:val=""/>
        <w:lvlJc w:val="left"/>
        <w:pPr>
          <w:ind w:left="1985" w:hanging="1418"/>
        </w:pPr>
        <w:rPr>
          <w:rFonts w:hint="eastAsia"/>
        </w:rPr>
      </w:lvl>
    </w:lvlOverride>
    <w:lvlOverride w:ilvl="5">
      <w:lvl w:ilvl="5">
        <w:start w:val="1"/>
        <w:numFmt w:val="decimal"/>
        <w:lvlText w:val="%1.%2.%3.%4.%5.%6"/>
        <w:lvlJc w:val="left"/>
        <w:pPr>
          <w:tabs>
            <w:tab w:val="num" w:pos="2835"/>
          </w:tabs>
          <w:ind w:left="1985" w:hanging="1418"/>
        </w:pPr>
        <w:rPr>
          <w:rFonts w:hint="eastAsia"/>
        </w:rPr>
      </w:lvl>
    </w:lvlOverride>
    <w:lvlOverride w:ilvl="6">
      <w:lvl w:ilvl="6">
        <w:start w:val="1"/>
        <w:numFmt w:val="decimal"/>
        <w:lvlText w:val="%1.%2.%3.%4.%5.%6.%7"/>
        <w:lvlJc w:val="left"/>
        <w:pPr>
          <w:tabs>
            <w:tab w:val="num" w:pos="2835"/>
          </w:tabs>
          <w:ind w:left="1985" w:hanging="1418"/>
        </w:pPr>
        <w:rPr>
          <w:rFonts w:hint="eastAsia"/>
        </w:rPr>
      </w:lvl>
    </w:lvlOverride>
    <w:lvlOverride w:ilvl="7">
      <w:lvl w:ilvl="7">
        <w:start w:val="1"/>
        <w:numFmt w:val="decimal"/>
        <w:lvlText w:val="%1.%2.%3.%4.%5.%6.%7.%8"/>
        <w:lvlJc w:val="left"/>
        <w:pPr>
          <w:tabs>
            <w:tab w:val="num" w:pos="2835"/>
          </w:tabs>
          <w:ind w:left="1985" w:hanging="1418"/>
        </w:pPr>
        <w:rPr>
          <w:rFonts w:hint="eastAsia"/>
        </w:rPr>
      </w:lvl>
    </w:lvlOverride>
    <w:lvlOverride w:ilvl="8">
      <w:lvl w:ilvl="8">
        <w:start w:val="1"/>
        <w:numFmt w:val="decimal"/>
        <w:lvlText w:val="%1.%2.%3.%4.%5.%6.%7.%8.%9"/>
        <w:lvlJc w:val="left"/>
        <w:pPr>
          <w:tabs>
            <w:tab w:val="num" w:pos="2835"/>
          </w:tabs>
          <w:ind w:left="1985" w:hanging="1418"/>
        </w:pPr>
        <w:rPr>
          <w:rFonts w:hint="eastAsia"/>
        </w:rPr>
      </w:lvl>
    </w:lvlOverride>
  </w:num>
  <w:num w:numId="11">
    <w:abstractNumId w:val="2"/>
    <w:lvlOverride w:ilvl="0">
      <w:lvl w:ilvl="0">
        <w:start w:val="1"/>
        <w:numFmt w:val="decimal"/>
        <w:pStyle w:val="Heading1"/>
        <w:lvlText w:val="%1"/>
        <w:lvlJc w:val="left"/>
        <w:pPr>
          <w:ind w:left="1985" w:hanging="1418"/>
        </w:pPr>
        <w:rPr>
          <w:rFonts w:ascii="Helvetica" w:eastAsia="PMingLiU" w:hAnsi="Helvetica" w:cs="Helvetica" w:hint="eastAsia"/>
          <w:b/>
          <w:i w:val="0"/>
          <w:caps/>
          <w:smallCaps w:val="0"/>
          <w:strike w:val="0"/>
          <w:dstrike w:val="0"/>
          <w:vanish w:val="0"/>
          <w:color w:val="AE1828"/>
          <w:sz w:val="36"/>
          <w:szCs w:val="36"/>
          <w:vertAlign w:val="baseline"/>
        </w:rPr>
      </w:lvl>
    </w:lvlOverride>
    <w:lvlOverride w:ilvl="1">
      <w:lvl w:ilvl="1">
        <w:start w:val="1"/>
        <w:numFmt w:val="decimal"/>
        <w:pStyle w:val="Heading2"/>
        <w:lvlText w:val="%1.%2"/>
        <w:lvlJc w:val="left"/>
        <w:pPr>
          <w:ind w:left="1985" w:hanging="1418"/>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Override>
    <w:lvlOverride w:ilvl="2">
      <w:lvl w:ilvl="2">
        <w:start w:val="1"/>
        <w:numFmt w:val="decimal"/>
        <w:pStyle w:val="Heading3"/>
        <w:lvlText w:val="%1.%2.%3"/>
        <w:lvlJc w:val="left"/>
        <w:pPr>
          <w:ind w:left="1560" w:hanging="1418"/>
        </w:pPr>
        <w:rPr>
          <w:rFonts w:ascii="Helvetica" w:eastAsia="PMingLiU" w:hAnsi="Helvetica" w:cs="Helvetica" w:hint="eastAsia"/>
          <w:sz w:val="22"/>
          <w:szCs w:val="22"/>
        </w:rPr>
      </w:lvl>
    </w:lvlOverride>
    <w:lvlOverride w:ilvl="3">
      <w:lvl w:ilvl="3">
        <w:start w:val="1"/>
        <w:numFmt w:val="none"/>
        <w:lvlText w:val="%4"/>
        <w:lvlJc w:val="left"/>
        <w:pPr>
          <w:ind w:left="1985" w:hanging="1418"/>
        </w:pPr>
        <w:rPr>
          <w:rFonts w:ascii="Courier New" w:eastAsia="PMingLiU" w:hAnsi="Courier New" w:hint="default"/>
          <w:sz w:val="22"/>
          <w:szCs w:val="22"/>
        </w:rPr>
      </w:lvl>
    </w:lvlOverride>
    <w:lvlOverride w:ilvl="4">
      <w:lvl w:ilvl="4">
        <w:start w:val="1"/>
        <w:numFmt w:val="none"/>
        <w:lvlText w:val=""/>
        <w:lvlJc w:val="left"/>
        <w:pPr>
          <w:ind w:left="1985" w:hanging="1418"/>
        </w:pPr>
        <w:rPr>
          <w:rFonts w:hint="eastAsia"/>
        </w:rPr>
      </w:lvl>
    </w:lvlOverride>
    <w:lvlOverride w:ilvl="5">
      <w:lvl w:ilvl="5">
        <w:start w:val="1"/>
        <w:numFmt w:val="decimal"/>
        <w:lvlText w:val="%1.%2.%3.%4.%5.%6"/>
        <w:lvlJc w:val="left"/>
        <w:pPr>
          <w:tabs>
            <w:tab w:val="num" w:pos="2835"/>
          </w:tabs>
          <w:ind w:left="1985" w:hanging="1418"/>
        </w:pPr>
        <w:rPr>
          <w:rFonts w:hint="eastAsia"/>
        </w:rPr>
      </w:lvl>
    </w:lvlOverride>
    <w:lvlOverride w:ilvl="6">
      <w:lvl w:ilvl="6">
        <w:start w:val="1"/>
        <w:numFmt w:val="decimal"/>
        <w:lvlText w:val="%1.%2.%3.%4.%5.%6.%7"/>
        <w:lvlJc w:val="left"/>
        <w:pPr>
          <w:tabs>
            <w:tab w:val="num" w:pos="2835"/>
          </w:tabs>
          <w:ind w:left="1985" w:hanging="1418"/>
        </w:pPr>
        <w:rPr>
          <w:rFonts w:hint="eastAsia"/>
        </w:rPr>
      </w:lvl>
    </w:lvlOverride>
    <w:lvlOverride w:ilvl="7">
      <w:lvl w:ilvl="7">
        <w:start w:val="1"/>
        <w:numFmt w:val="decimal"/>
        <w:lvlText w:val="%1.%2.%3.%4.%5.%6.%7.%8"/>
        <w:lvlJc w:val="left"/>
        <w:pPr>
          <w:tabs>
            <w:tab w:val="num" w:pos="2835"/>
          </w:tabs>
          <w:ind w:left="1985" w:hanging="1418"/>
        </w:pPr>
        <w:rPr>
          <w:rFonts w:hint="eastAsia"/>
        </w:rPr>
      </w:lvl>
    </w:lvlOverride>
    <w:lvlOverride w:ilvl="8">
      <w:lvl w:ilvl="8">
        <w:start w:val="1"/>
        <w:numFmt w:val="decimal"/>
        <w:lvlText w:val="%1.%2.%3.%4.%5.%6.%7.%8.%9"/>
        <w:lvlJc w:val="left"/>
        <w:pPr>
          <w:tabs>
            <w:tab w:val="num" w:pos="2835"/>
          </w:tabs>
          <w:ind w:left="1985" w:hanging="1418"/>
        </w:pPr>
        <w:rPr>
          <w:rFonts w:hint="eastAsia"/>
        </w:rPr>
      </w:lvl>
    </w:lvlOverride>
  </w:num>
  <w:num w:numId="12">
    <w:abstractNumId w:val="0"/>
  </w:num>
  <w:num w:numId="13">
    <w:abstractNumId w:val="2"/>
    <w:lvlOverride w:ilvl="0">
      <w:lvl w:ilvl="0">
        <w:numFmt w:val="decimal"/>
        <w:pStyle w:val="Heading1"/>
        <w:lvlText w:val=""/>
        <w:lvlJc w:val="left"/>
      </w:lvl>
    </w:lvlOverride>
    <w:lvlOverride w:ilvl="1">
      <w:lvl w:ilvl="1">
        <w:start w:val="1"/>
        <w:numFmt w:val="decimal"/>
        <w:pStyle w:val="Heading2"/>
        <w:lvlText w:val="%1.%2"/>
        <w:lvlJc w:val="left"/>
        <w:pPr>
          <w:ind w:left="1985"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Override>
    <w:lvlOverride w:ilvl="2">
      <w:lvl w:ilvl="2">
        <w:start w:val="1"/>
        <w:numFmt w:val="decimal"/>
        <w:pStyle w:val="Heading3"/>
        <w:lvlText w:val="%1.%2.%3"/>
        <w:lvlJc w:val="left"/>
        <w:pPr>
          <w:ind w:left="1985" w:hanging="1418"/>
        </w:pPr>
        <w:rPr>
          <w:rFonts w:ascii="Helvetica" w:hAnsi="Helvetica"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4">
    <w:abstractNumId w:val="7"/>
  </w:num>
  <w:num w:numId="15">
    <w:abstractNumId w:val="3"/>
  </w:num>
  <w:num w:numId="16">
    <w:abstractNumId w:val="5"/>
  </w:num>
  <w:num w:numId="17">
    <w:abstractNumId w:val="2"/>
    <w:lvlOverride w:ilvl="0">
      <w:startOverride w:val="1"/>
      <w:lvl w:ilvl="0">
        <w:start w:val="1"/>
        <w:numFmt w:val="decimal"/>
        <w:pStyle w:val="Heading1"/>
        <w:lvlText w:val="%1"/>
        <w:lvlJc w:val="left"/>
        <w:pPr>
          <w:ind w:left="1985" w:hanging="1418"/>
        </w:pPr>
        <w:rPr>
          <w:rFonts w:ascii="Helvetica" w:eastAsia="PMingLiU" w:hAnsi="Helvetica" w:cs="Helvetica" w:hint="eastAsia"/>
          <w:b/>
          <w:i w:val="0"/>
          <w:caps/>
          <w:smallCaps w:val="0"/>
          <w:strike w:val="0"/>
          <w:dstrike w:val="0"/>
          <w:vanish w:val="0"/>
          <w:color w:val="AE1828"/>
          <w:sz w:val="36"/>
          <w:szCs w:val="36"/>
          <w:vertAlign w:val="baseline"/>
        </w:rPr>
      </w:lvl>
    </w:lvlOverride>
    <w:lvlOverride w:ilvl="1">
      <w:startOverride w:val="1"/>
      <w:lvl w:ilvl="1">
        <w:start w:val="1"/>
        <w:numFmt w:val="decimal"/>
        <w:pStyle w:val="Heading2"/>
        <w:lvlText w:val="%1.%2"/>
        <w:lvlJc w:val="left"/>
        <w:pPr>
          <w:ind w:left="1985" w:hanging="1418"/>
        </w:pPr>
        <w:rPr>
          <w:rFonts w:ascii="Helvetica" w:eastAsia="PMingLiU" w:hAnsi="Helvetica" w:cs="Helvetica" w:hint="eastAsia"/>
          <w:b/>
          <w:i w:val="0"/>
          <w:caps/>
          <w:smallCaps w:val="0"/>
          <w:color w:val="AE1828"/>
          <w:sz w:val="30"/>
          <w:szCs w:val="30"/>
        </w:rPr>
      </w:lvl>
    </w:lvlOverride>
    <w:lvlOverride w:ilvl="2">
      <w:startOverride w:val="1"/>
      <w:lvl w:ilvl="2">
        <w:start w:val="1"/>
        <w:numFmt w:val="decimal"/>
        <w:pStyle w:val="Heading3"/>
        <w:lvlText w:val="%1.%2.%3"/>
        <w:lvlJc w:val="left"/>
        <w:pPr>
          <w:ind w:left="1985" w:hanging="1418"/>
        </w:pPr>
        <w:rPr>
          <w:rFonts w:ascii="Helvetica" w:eastAsia="PMingLiU" w:hAnsi="Helvetica" w:cs="Helvetica" w:hint="eastAsia"/>
          <w:sz w:val="22"/>
          <w:szCs w:val="22"/>
        </w:rPr>
      </w:lvl>
    </w:lvlOverride>
    <w:lvlOverride w:ilvl="3">
      <w:startOverride w:val="1"/>
      <w:lvl w:ilvl="3">
        <w:start w:val="1"/>
        <w:numFmt w:val="none"/>
        <w:lvlText w:val="%4"/>
        <w:lvlJc w:val="left"/>
        <w:pPr>
          <w:ind w:left="1985" w:hanging="1418"/>
        </w:pPr>
        <w:rPr>
          <w:rFonts w:ascii="Courier New" w:eastAsia="PMingLiU" w:hAnsi="Courier New" w:hint="default"/>
          <w:sz w:val="22"/>
          <w:szCs w:val="22"/>
        </w:rPr>
      </w:lvl>
    </w:lvlOverride>
    <w:lvlOverride w:ilvl="4">
      <w:startOverride w:val="1"/>
      <w:lvl w:ilvl="4">
        <w:start w:val="1"/>
        <w:numFmt w:val="none"/>
        <w:lvlText w:val=""/>
        <w:lvlJc w:val="left"/>
        <w:pPr>
          <w:ind w:left="1985" w:hanging="1418"/>
        </w:pPr>
        <w:rPr>
          <w:rFonts w:hint="eastAsia"/>
        </w:rPr>
      </w:lvl>
    </w:lvlOverride>
    <w:lvlOverride w:ilvl="5">
      <w:startOverride w:val="1"/>
      <w:lvl w:ilvl="5">
        <w:start w:val="1"/>
        <w:numFmt w:val="decimal"/>
        <w:lvlText w:val="%1.%2.%3.%4.%5.%6"/>
        <w:lvlJc w:val="left"/>
        <w:pPr>
          <w:tabs>
            <w:tab w:val="num" w:pos="2835"/>
          </w:tabs>
          <w:ind w:left="1985" w:hanging="1418"/>
        </w:pPr>
        <w:rPr>
          <w:rFonts w:hint="eastAsia"/>
        </w:rPr>
      </w:lvl>
    </w:lvlOverride>
    <w:lvlOverride w:ilvl="6">
      <w:startOverride w:val="1"/>
      <w:lvl w:ilvl="6">
        <w:start w:val="1"/>
        <w:numFmt w:val="decimal"/>
        <w:lvlText w:val="%1.%2.%3.%4.%5.%6.%7"/>
        <w:lvlJc w:val="left"/>
        <w:pPr>
          <w:tabs>
            <w:tab w:val="num" w:pos="2835"/>
          </w:tabs>
          <w:ind w:left="1985" w:hanging="1418"/>
        </w:pPr>
        <w:rPr>
          <w:rFonts w:hint="eastAsia"/>
        </w:rPr>
      </w:lvl>
    </w:lvlOverride>
    <w:lvlOverride w:ilvl="7">
      <w:startOverride w:val="1"/>
      <w:lvl w:ilvl="7">
        <w:start w:val="1"/>
        <w:numFmt w:val="decimal"/>
        <w:lvlText w:val="%1.%2.%3.%4.%5.%6.%7.%8"/>
        <w:lvlJc w:val="left"/>
        <w:pPr>
          <w:tabs>
            <w:tab w:val="num" w:pos="2835"/>
          </w:tabs>
          <w:ind w:left="1985" w:hanging="1418"/>
        </w:pPr>
        <w:rPr>
          <w:rFonts w:hint="eastAsia"/>
        </w:rPr>
      </w:lvl>
    </w:lvlOverride>
    <w:lvlOverride w:ilvl="8">
      <w:startOverride w:val="1"/>
      <w:lvl w:ilvl="8">
        <w:start w:val="1"/>
        <w:numFmt w:val="decimal"/>
        <w:lvlText w:val="%1.%2.%3.%4.%5.%6.%7.%8.%9"/>
        <w:lvlJc w:val="left"/>
        <w:pPr>
          <w:tabs>
            <w:tab w:val="num" w:pos="2835"/>
          </w:tabs>
          <w:ind w:left="1985" w:hanging="1418"/>
        </w:pPr>
        <w:rPr>
          <w:rFonts w:hint="eastAsia"/>
        </w:rPr>
      </w:lvl>
    </w:lvlOverride>
  </w:num>
  <w:num w:numId="18">
    <w:abstractNumId w:val="13"/>
  </w:num>
  <w:num w:numId="19">
    <w:abstractNumId w:val="12"/>
  </w:num>
  <w:num w:numId="20">
    <w:abstractNumId w:val="6"/>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incentius Mario PURNAMA">
    <w15:presenceInfo w15:providerId="AD" w15:userId="S::vmpurnama@connect.ust.hk::21c491af-6527-42f3-aa2b-d18949cdadbe"/>
  </w15:person>
  <w15:person w15:author="Anurag Mishra">
    <w15:presenceInfo w15:providerId="AD" w15:userId="S-1-5-21-901046707-3324754898-3849730986-11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bordersDoNotSurroundHeader/>
  <w:bordersDoNotSurroundFooter/>
  <w:proofState w:spelling="clean" w:grammar="clean"/>
  <w:trackRevisions/>
  <w:doNotTrackFormatting/>
  <w:defaultTabStop w:val="480"/>
  <w:drawingGridHorizontalSpacing w:val="110"/>
  <w:displayHorizontalDrawingGridEvery w:val="0"/>
  <w:displayVerticalDrawingGridEvery w:val="2"/>
  <w:characterSpacingControl w:val="compressPunctuation"/>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4F0"/>
    <w:rsid w:val="00000A71"/>
    <w:rsid w:val="000010C5"/>
    <w:rsid w:val="00002DC2"/>
    <w:rsid w:val="00003D63"/>
    <w:rsid w:val="00007351"/>
    <w:rsid w:val="00007433"/>
    <w:rsid w:val="00007F1F"/>
    <w:rsid w:val="000124A9"/>
    <w:rsid w:val="00012E4A"/>
    <w:rsid w:val="00012F36"/>
    <w:rsid w:val="00013860"/>
    <w:rsid w:val="000146E1"/>
    <w:rsid w:val="000166C3"/>
    <w:rsid w:val="000172D8"/>
    <w:rsid w:val="00017900"/>
    <w:rsid w:val="00020A48"/>
    <w:rsid w:val="00022C4D"/>
    <w:rsid w:val="00024197"/>
    <w:rsid w:val="0002519F"/>
    <w:rsid w:val="000263C5"/>
    <w:rsid w:val="00030E54"/>
    <w:rsid w:val="0003104D"/>
    <w:rsid w:val="000326EB"/>
    <w:rsid w:val="0003272E"/>
    <w:rsid w:val="00032C1D"/>
    <w:rsid w:val="0003474B"/>
    <w:rsid w:val="000356DB"/>
    <w:rsid w:val="00035735"/>
    <w:rsid w:val="000360F9"/>
    <w:rsid w:val="00037769"/>
    <w:rsid w:val="00041862"/>
    <w:rsid w:val="000431EC"/>
    <w:rsid w:val="00043798"/>
    <w:rsid w:val="000437A1"/>
    <w:rsid w:val="000443AC"/>
    <w:rsid w:val="00044E4F"/>
    <w:rsid w:val="00045770"/>
    <w:rsid w:val="00045B75"/>
    <w:rsid w:val="00045D45"/>
    <w:rsid w:val="0005235F"/>
    <w:rsid w:val="00053971"/>
    <w:rsid w:val="00054410"/>
    <w:rsid w:val="00060146"/>
    <w:rsid w:val="0006017F"/>
    <w:rsid w:val="0006258F"/>
    <w:rsid w:val="00062639"/>
    <w:rsid w:val="00063209"/>
    <w:rsid w:val="00063A98"/>
    <w:rsid w:val="00063EF0"/>
    <w:rsid w:val="0006747D"/>
    <w:rsid w:val="000700FA"/>
    <w:rsid w:val="000717AC"/>
    <w:rsid w:val="00071FBD"/>
    <w:rsid w:val="00072598"/>
    <w:rsid w:val="000728DB"/>
    <w:rsid w:val="00072CAC"/>
    <w:rsid w:val="00074B72"/>
    <w:rsid w:val="00076386"/>
    <w:rsid w:val="000764EB"/>
    <w:rsid w:val="00080EAB"/>
    <w:rsid w:val="00082327"/>
    <w:rsid w:val="0008270C"/>
    <w:rsid w:val="00083496"/>
    <w:rsid w:val="000838A4"/>
    <w:rsid w:val="000845F2"/>
    <w:rsid w:val="00084E30"/>
    <w:rsid w:val="000879F0"/>
    <w:rsid w:val="00087C24"/>
    <w:rsid w:val="00087E33"/>
    <w:rsid w:val="00090732"/>
    <w:rsid w:val="00092CE2"/>
    <w:rsid w:val="000952D4"/>
    <w:rsid w:val="00095D87"/>
    <w:rsid w:val="000979A3"/>
    <w:rsid w:val="00097C16"/>
    <w:rsid w:val="000A15B9"/>
    <w:rsid w:val="000A670F"/>
    <w:rsid w:val="000A783D"/>
    <w:rsid w:val="000B3E52"/>
    <w:rsid w:val="000B3F9F"/>
    <w:rsid w:val="000B4088"/>
    <w:rsid w:val="000B601A"/>
    <w:rsid w:val="000B68AD"/>
    <w:rsid w:val="000B741D"/>
    <w:rsid w:val="000B7E09"/>
    <w:rsid w:val="000B7F96"/>
    <w:rsid w:val="000C0D52"/>
    <w:rsid w:val="000C167D"/>
    <w:rsid w:val="000C205F"/>
    <w:rsid w:val="000C2126"/>
    <w:rsid w:val="000C399D"/>
    <w:rsid w:val="000C3BD1"/>
    <w:rsid w:val="000C5656"/>
    <w:rsid w:val="000C6BA0"/>
    <w:rsid w:val="000C729A"/>
    <w:rsid w:val="000D1395"/>
    <w:rsid w:val="000D207A"/>
    <w:rsid w:val="000D237B"/>
    <w:rsid w:val="000D29A1"/>
    <w:rsid w:val="000D5427"/>
    <w:rsid w:val="000D6159"/>
    <w:rsid w:val="000D655B"/>
    <w:rsid w:val="000D68CF"/>
    <w:rsid w:val="000D718A"/>
    <w:rsid w:val="000D7ED3"/>
    <w:rsid w:val="000E0186"/>
    <w:rsid w:val="000E0B8E"/>
    <w:rsid w:val="000E19F6"/>
    <w:rsid w:val="000E1BC1"/>
    <w:rsid w:val="000E413C"/>
    <w:rsid w:val="000E469B"/>
    <w:rsid w:val="000E4FB1"/>
    <w:rsid w:val="000E5C7F"/>
    <w:rsid w:val="000E70CA"/>
    <w:rsid w:val="000E7D51"/>
    <w:rsid w:val="000F1157"/>
    <w:rsid w:val="000F2213"/>
    <w:rsid w:val="000F2E77"/>
    <w:rsid w:val="000F315F"/>
    <w:rsid w:val="000F37E6"/>
    <w:rsid w:val="000F60C2"/>
    <w:rsid w:val="000F7B45"/>
    <w:rsid w:val="000F7D37"/>
    <w:rsid w:val="00100E17"/>
    <w:rsid w:val="0010133C"/>
    <w:rsid w:val="00101BDD"/>
    <w:rsid w:val="00101F53"/>
    <w:rsid w:val="001026EF"/>
    <w:rsid w:val="00102C54"/>
    <w:rsid w:val="001034F2"/>
    <w:rsid w:val="00103614"/>
    <w:rsid w:val="00106035"/>
    <w:rsid w:val="00110068"/>
    <w:rsid w:val="00110307"/>
    <w:rsid w:val="00110F7A"/>
    <w:rsid w:val="001113F1"/>
    <w:rsid w:val="001119FD"/>
    <w:rsid w:val="0011246F"/>
    <w:rsid w:val="00113DD5"/>
    <w:rsid w:val="001140F9"/>
    <w:rsid w:val="00114AD9"/>
    <w:rsid w:val="00114BE6"/>
    <w:rsid w:val="00116086"/>
    <w:rsid w:val="0011670B"/>
    <w:rsid w:val="001171EE"/>
    <w:rsid w:val="00122AD1"/>
    <w:rsid w:val="00123973"/>
    <w:rsid w:val="00123A8C"/>
    <w:rsid w:val="00123EC4"/>
    <w:rsid w:val="00125C74"/>
    <w:rsid w:val="00126870"/>
    <w:rsid w:val="001306CC"/>
    <w:rsid w:val="00131FF1"/>
    <w:rsid w:val="00132338"/>
    <w:rsid w:val="001338D0"/>
    <w:rsid w:val="001343F2"/>
    <w:rsid w:val="001351E6"/>
    <w:rsid w:val="00135C29"/>
    <w:rsid w:val="00140213"/>
    <w:rsid w:val="001402D9"/>
    <w:rsid w:val="001412B7"/>
    <w:rsid w:val="00141D1D"/>
    <w:rsid w:val="0014379B"/>
    <w:rsid w:val="001438A9"/>
    <w:rsid w:val="001449B5"/>
    <w:rsid w:val="0014577F"/>
    <w:rsid w:val="00145DA8"/>
    <w:rsid w:val="00146F9B"/>
    <w:rsid w:val="00147EB5"/>
    <w:rsid w:val="001509B7"/>
    <w:rsid w:val="00151519"/>
    <w:rsid w:val="00152A42"/>
    <w:rsid w:val="001532B6"/>
    <w:rsid w:val="001534E5"/>
    <w:rsid w:val="00153B2F"/>
    <w:rsid w:val="0015781C"/>
    <w:rsid w:val="00157C57"/>
    <w:rsid w:val="001602A2"/>
    <w:rsid w:val="0016136B"/>
    <w:rsid w:val="00161AF3"/>
    <w:rsid w:val="00162E89"/>
    <w:rsid w:val="001641BE"/>
    <w:rsid w:val="0016690D"/>
    <w:rsid w:val="0016756C"/>
    <w:rsid w:val="00171A04"/>
    <w:rsid w:val="00172D3D"/>
    <w:rsid w:val="00173BF9"/>
    <w:rsid w:val="0017512A"/>
    <w:rsid w:val="001756F6"/>
    <w:rsid w:val="001840B0"/>
    <w:rsid w:val="00184CC6"/>
    <w:rsid w:val="001850F4"/>
    <w:rsid w:val="0018610B"/>
    <w:rsid w:val="001861F4"/>
    <w:rsid w:val="00186438"/>
    <w:rsid w:val="00186C3B"/>
    <w:rsid w:val="00186D89"/>
    <w:rsid w:val="00187C6F"/>
    <w:rsid w:val="001909D7"/>
    <w:rsid w:val="0019131D"/>
    <w:rsid w:val="00192ABB"/>
    <w:rsid w:val="00195CC9"/>
    <w:rsid w:val="001966AC"/>
    <w:rsid w:val="0019684B"/>
    <w:rsid w:val="001A0482"/>
    <w:rsid w:val="001A06EA"/>
    <w:rsid w:val="001A2A07"/>
    <w:rsid w:val="001A30EA"/>
    <w:rsid w:val="001A3964"/>
    <w:rsid w:val="001A4AA3"/>
    <w:rsid w:val="001A4C3F"/>
    <w:rsid w:val="001A615F"/>
    <w:rsid w:val="001A77A4"/>
    <w:rsid w:val="001B26FC"/>
    <w:rsid w:val="001B491C"/>
    <w:rsid w:val="001B49D4"/>
    <w:rsid w:val="001B5B60"/>
    <w:rsid w:val="001B5CCE"/>
    <w:rsid w:val="001B5CDF"/>
    <w:rsid w:val="001C05A9"/>
    <w:rsid w:val="001C110E"/>
    <w:rsid w:val="001C2EC6"/>
    <w:rsid w:val="001C5773"/>
    <w:rsid w:val="001C7183"/>
    <w:rsid w:val="001D18CE"/>
    <w:rsid w:val="001D4B1A"/>
    <w:rsid w:val="001D4C3E"/>
    <w:rsid w:val="001D4F24"/>
    <w:rsid w:val="001D53B3"/>
    <w:rsid w:val="001D767B"/>
    <w:rsid w:val="001E397F"/>
    <w:rsid w:val="001E4AFE"/>
    <w:rsid w:val="001E6B5F"/>
    <w:rsid w:val="001F0047"/>
    <w:rsid w:val="001F0A3E"/>
    <w:rsid w:val="001F1DFE"/>
    <w:rsid w:val="001F2618"/>
    <w:rsid w:val="001F3A3C"/>
    <w:rsid w:val="001F3F7B"/>
    <w:rsid w:val="001F56A2"/>
    <w:rsid w:val="001F5712"/>
    <w:rsid w:val="001F7948"/>
    <w:rsid w:val="001F794D"/>
    <w:rsid w:val="0020027C"/>
    <w:rsid w:val="00200334"/>
    <w:rsid w:val="002021D4"/>
    <w:rsid w:val="00206D96"/>
    <w:rsid w:val="002079FC"/>
    <w:rsid w:val="00212769"/>
    <w:rsid w:val="00214F39"/>
    <w:rsid w:val="00215CE7"/>
    <w:rsid w:val="00220DCB"/>
    <w:rsid w:val="00221742"/>
    <w:rsid w:val="0022188D"/>
    <w:rsid w:val="00221F6E"/>
    <w:rsid w:val="002224B3"/>
    <w:rsid w:val="002229ED"/>
    <w:rsid w:val="00224207"/>
    <w:rsid w:val="00225DBD"/>
    <w:rsid w:val="0022761A"/>
    <w:rsid w:val="002305DF"/>
    <w:rsid w:val="00233129"/>
    <w:rsid w:val="0023339E"/>
    <w:rsid w:val="00234EA6"/>
    <w:rsid w:val="00236753"/>
    <w:rsid w:val="00236E49"/>
    <w:rsid w:val="002377E9"/>
    <w:rsid w:val="00241008"/>
    <w:rsid w:val="0024133D"/>
    <w:rsid w:val="002414C7"/>
    <w:rsid w:val="002415E5"/>
    <w:rsid w:val="00241BC1"/>
    <w:rsid w:val="00241D55"/>
    <w:rsid w:val="0024262F"/>
    <w:rsid w:val="0024312A"/>
    <w:rsid w:val="00243832"/>
    <w:rsid w:val="00243EE9"/>
    <w:rsid w:val="00244535"/>
    <w:rsid w:val="00244F4F"/>
    <w:rsid w:val="0024608A"/>
    <w:rsid w:val="0024691F"/>
    <w:rsid w:val="0025097C"/>
    <w:rsid w:val="00251A81"/>
    <w:rsid w:val="00251FE8"/>
    <w:rsid w:val="0025364F"/>
    <w:rsid w:val="00254253"/>
    <w:rsid w:val="0025604C"/>
    <w:rsid w:val="00256347"/>
    <w:rsid w:val="00257123"/>
    <w:rsid w:val="00260200"/>
    <w:rsid w:val="002619DF"/>
    <w:rsid w:val="002627B3"/>
    <w:rsid w:val="00262C78"/>
    <w:rsid w:val="0026324B"/>
    <w:rsid w:val="002655C6"/>
    <w:rsid w:val="002667FE"/>
    <w:rsid w:val="002706CE"/>
    <w:rsid w:val="00273356"/>
    <w:rsid w:val="0027769F"/>
    <w:rsid w:val="002817E6"/>
    <w:rsid w:val="0028201A"/>
    <w:rsid w:val="0029126F"/>
    <w:rsid w:val="002947E3"/>
    <w:rsid w:val="00294CD1"/>
    <w:rsid w:val="00295742"/>
    <w:rsid w:val="00297B0D"/>
    <w:rsid w:val="00297CB3"/>
    <w:rsid w:val="00297E08"/>
    <w:rsid w:val="002A0930"/>
    <w:rsid w:val="002A3BBE"/>
    <w:rsid w:val="002A4953"/>
    <w:rsid w:val="002A5C85"/>
    <w:rsid w:val="002A6622"/>
    <w:rsid w:val="002A7867"/>
    <w:rsid w:val="002A7FF5"/>
    <w:rsid w:val="002B040C"/>
    <w:rsid w:val="002B21A5"/>
    <w:rsid w:val="002B418D"/>
    <w:rsid w:val="002B5341"/>
    <w:rsid w:val="002C0BF0"/>
    <w:rsid w:val="002C2A94"/>
    <w:rsid w:val="002C4AD6"/>
    <w:rsid w:val="002C4CFD"/>
    <w:rsid w:val="002C520E"/>
    <w:rsid w:val="002C5C37"/>
    <w:rsid w:val="002C634C"/>
    <w:rsid w:val="002D0204"/>
    <w:rsid w:val="002D0895"/>
    <w:rsid w:val="002D0C2F"/>
    <w:rsid w:val="002D2062"/>
    <w:rsid w:val="002D21DA"/>
    <w:rsid w:val="002D2DDE"/>
    <w:rsid w:val="002D2E9A"/>
    <w:rsid w:val="002D58FA"/>
    <w:rsid w:val="002D6DA0"/>
    <w:rsid w:val="002D7A6D"/>
    <w:rsid w:val="002E1C4A"/>
    <w:rsid w:val="002E1CDB"/>
    <w:rsid w:val="002E2022"/>
    <w:rsid w:val="002E2455"/>
    <w:rsid w:val="002E30E5"/>
    <w:rsid w:val="002E3A1B"/>
    <w:rsid w:val="002E3A6D"/>
    <w:rsid w:val="002E51FB"/>
    <w:rsid w:val="002E5F9F"/>
    <w:rsid w:val="002E5FAD"/>
    <w:rsid w:val="002E6AB8"/>
    <w:rsid w:val="002F0734"/>
    <w:rsid w:val="002F0899"/>
    <w:rsid w:val="002F43E5"/>
    <w:rsid w:val="002F644D"/>
    <w:rsid w:val="002F7E1C"/>
    <w:rsid w:val="00301778"/>
    <w:rsid w:val="003033AE"/>
    <w:rsid w:val="003049D4"/>
    <w:rsid w:val="00304CD3"/>
    <w:rsid w:val="00306024"/>
    <w:rsid w:val="00306601"/>
    <w:rsid w:val="003078E1"/>
    <w:rsid w:val="00310301"/>
    <w:rsid w:val="00310A90"/>
    <w:rsid w:val="00314B28"/>
    <w:rsid w:val="00314E48"/>
    <w:rsid w:val="00315685"/>
    <w:rsid w:val="00317833"/>
    <w:rsid w:val="00317F39"/>
    <w:rsid w:val="00320A78"/>
    <w:rsid w:val="00320FE0"/>
    <w:rsid w:val="00321456"/>
    <w:rsid w:val="00323BE3"/>
    <w:rsid w:val="00324640"/>
    <w:rsid w:val="0032587D"/>
    <w:rsid w:val="003258C6"/>
    <w:rsid w:val="00327BDB"/>
    <w:rsid w:val="00327DD5"/>
    <w:rsid w:val="00327FA1"/>
    <w:rsid w:val="00331D55"/>
    <w:rsid w:val="00332166"/>
    <w:rsid w:val="003333DE"/>
    <w:rsid w:val="00333523"/>
    <w:rsid w:val="00333C45"/>
    <w:rsid w:val="00334778"/>
    <w:rsid w:val="00335A58"/>
    <w:rsid w:val="00336105"/>
    <w:rsid w:val="00337ADC"/>
    <w:rsid w:val="00341189"/>
    <w:rsid w:val="00342A06"/>
    <w:rsid w:val="0034363A"/>
    <w:rsid w:val="0034366F"/>
    <w:rsid w:val="00345AE7"/>
    <w:rsid w:val="00347BA0"/>
    <w:rsid w:val="00350A77"/>
    <w:rsid w:val="003520FF"/>
    <w:rsid w:val="00352139"/>
    <w:rsid w:val="003524A7"/>
    <w:rsid w:val="00352CDF"/>
    <w:rsid w:val="00353727"/>
    <w:rsid w:val="00353E78"/>
    <w:rsid w:val="0035585A"/>
    <w:rsid w:val="003566CB"/>
    <w:rsid w:val="00356B67"/>
    <w:rsid w:val="00356CBA"/>
    <w:rsid w:val="00357648"/>
    <w:rsid w:val="00357C60"/>
    <w:rsid w:val="00362630"/>
    <w:rsid w:val="003657E0"/>
    <w:rsid w:val="0036768D"/>
    <w:rsid w:val="00367C39"/>
    <w:rsid w:val="003702C6"/>
    <w:rsid w:val="0037063A"/>
    <w:rsid w:val="00371514"/>
    <w:rsid w:val="0037196E"/>
    <w:rsid w:val="00372287"/>
    <w:rsid w:val="0037483C"/>
    <w:rsid w:val="00374D5F"/>
    <w:rsid w:val="00375D85"/>
    <w:rsid w:val="00375EF5"/>
    <w:rsid w:val="003761B5"/>
    <w:rsid w:val="003765F0"/>
    <w:rsid w:val="00380501"/>
    <w:rsid w:val="00381FC1"/>
    <w:rsid w:val="003827FB"/>
    <w:rsid w:val="00384726"/>
    <w:rsid w:val="00384A5C"/>
    <w:rsid w:val="00387A81"/>
    <w:rsid w:val="0039109E"/>
    <w:rsid w:val="00392D7D"/>
    <w:rsid w:val="00397B67"/>
    <w:rsid w:val="003A1567"/>
    <w:rsid w:val="003A34DD"/>
    <w:rsid w:val="003A57D4"/>
    <w:rsid w:val="003A5DD1"/>
    <w:rsid w:val="003A5FE3"/>
    <w:rsid w:val="003A7414"/>
    <w:rsid w:val="003B2EA9"/>
    <w:rsid w:val="003B3229"/>
    <w:rsid w:val="003B4514"/>
    <w:rsid w:val="003B51A7"/>
    <w:rsid w:val="003B5A44"/>
    <w:rsid w:val="003B672F"/>
    <w:rsid w:val="003B6B22"/>
    <w:rsid w:val="003B6F6A"/>
    <w:rsid w:val="003C0DA0"/>
    <w:rsid w:val="003C1040"/>
    <w:rsid w:val="003C27B9"/>
    <w:rsid w:val="003C3091"/>
    <w:rsid w:val="003C41E9"/>
    <w:rsid w:val="003C43E1"/>
    <w:rsid w:val="003C4B5B"/>
    <w:rsid w:val="003C7701"/>
    <w:rsid w:val="003C7FF7"/>
    <w:rsid w:val="003D1FFE"/>
    <w:rsid w:val="003D24BA"/>
    <w:rsid w:val="003D2B07"/>
    <w:rsid w:val="003D3128"/>
    <w:rsid w:val="003D3146"/>
    <w:rsid w:val="003D3167"/>
    <w:rsid w:val="003D3728"/>
    <w:rsid w:val="003D5246"/>
    <w:rsid w:val="003D5E71"/>
    <w:rsid w:val="003D6226"/>
    <w:rsid w:val="003D7B8C"/>
    <w:rsid w:val="003E33DA"/>
    <w:rsid w:val="003E5406"/>
    <w:rsid w:val="003E6673"/>
    <w:rsid w:val="003E6C5C"/>
    <w:rsid w:val="003E73EA"/>
    <w:rsid w:val="003E7F78"/>
    <w:rsid w:val="003F15E7"/>
    <w:rsid w:val="003F1A5D"/>
    <w:rsid w:val="003F462F"/>
    <w:rsid w:val="003F5180"/>
    <w:rsid w:val="003F5424"/>
    <w:rsid w:val="003F5B77"/>
    <w:rsid w:val="003F735C"/>
    <w:rsid w:val="003F7487"/>
    <w:rsid w:val="0040581B"/>
    <w:rsid w:val="00406334"/>
    <w:rsid w:val="00407F62"/>
    <w:rsid w:val="00410435"/>
    <w:rsid w:val="00410F3A"/>
    <w:rsid w:val="00412236"/>
    <w:rsid w:val="00414995"/>
    <w:rsid w:val="004153C3"/>
    <w:rsid w:val="00415ECC"/>
    <w:rsid w:val="00417116"/>
    <w:rsid w:val="00420D94"/>
    <w:rsid w:val="004229D2"/>
    <w:rsid w:val="00423F8A"/>
    <w:rsid w:val="00424314"/>
    <w:rsid w:val="00425F03"/>
    <w:rsid w:val="0042617D"/>
    <w:rsid w:val="00431028"/>
    <w:rsid w:val="0043123D"/>
    <w:rsid w:val="0043209B"/>
    <w:rsid w:val="00432BED"/>
    <w:rsid w:val="00433830"/>
    <w:rsid w:val="00434984"/>
    <w:rsid w:val="00436A6D"/>
    <w:rsid w:val="00441DA2"/>
    <w:rsid w:val="00441FFC"/>
    <w:rsid w:val="00442116"/>
    <w:rsid w:val="00445005"/>
    <w:rsid w:val="004450F3"/>
    <w:rsid w:val="00445A92"/>
    <w:rsid w:val="00450453"/>
    <w:rsid w:val="0045252D"/>
    <w:rsid w:val="00452A94"/>
    <w:rsid w:val="004532ED"/>
    <w:rsid w:val="00453F0B"/>
    <w:rsid w:val="00453F44"/>
    <w:rsid w:val="00453F59"/>
    <w:rsid w:val="00455422"/>
    <w:rsid w:val="00455D27"/>
    <w:rsid w:val="00455D6F"/>
    <w:rsid w:val="00457670"/>
    <w:rsid w:val="00457739"/>
    <w:rsid w:val="0046046C"/>
    <w:rsid w:val="00461F73"/>
    <w:rsid w:val="00462CCF"/>
    <w:rsid w:val="0046362C"/>
    <w:rsid w:val="004658E0"/>
    <w:rsid w:val="00470DE8"/>
    <w:rsid w:val="00474327"/>
    <w:rsid w:val="00474425"/>
    <w:rsid w:val="0047462B"/>
    <w:rsid w:val="00475727"/>
    <w:rsid w:val="00475AF7"/>
    <w:rsid w:val="00477102"/>
    <w:rsid w:val="00480051"/>
    <w:rsid w:val="00480AB8"/>
    <w:rsid w:val="00480F8A"/>
    <w:rsid w:val="0048238E"/>
    <w:rsid w:val="0048444C"/>
    <w:rsid w:val="0048451B"/>
    <w:rsid w:val="00485D14"/>
    <w:rsid w:val="004860E6"/>
    <w:rsid w:val="00486CDB"/>
    <w:rsid w:val="004870B7"/>
    <w:rsid w:val="004920E0"/>
    <w:rsid w:val="004934B5"/>
    <w:rsid w:val="0049358C"/>
    <w:rsid w:val="0049395D"/>
    <w:rsid w:val="00493D6B"/>
    <w:rsid w:val="00494707"/>
    <w:rsid w:val="00494D52"/>
    <w:rsid w:val="00495A04"/>
    <w:rsid w:val="00495F1A"/>
    <w:rsid w:val="004A0405"/>
    <w:rsid w:val="004A105A"/>
    <w:rsid w:val="004A11AB"/>
    <w:rsid w:val="004A11B7"/>
    <w:rsid w:val="004A11C4"/>
    <w:rsid w:val="004A128E"/>
    <w:rsid w:val="004A26AF"/>
    <w:rsid w:val="004A299A"/>
    <w:rsid w:val="004A5030"/>
    <w:rsid w:val="004A5965"/>
    <w:rsid w:val="004A5A48"/>
    <w:rsid w:val="004A7D89"/>
    <w:rsid w:val="004B1360"/>
    <w:rsid w:val="004B1740"/>
    <w:rsid w:val="004B2693"/>
    <w:rsid w:val="004B4B66"/>
    <w:rsid w:val="004B51A5"/>
    <w:rsid w:val="004B594E"/>
    <w:rsid w:val="004B6C39"/>
    <w:rsid w:val="004B7323"/>
    <w:rsid w:val="004C3326"/>
    <w:rsid w:val="004C3B9E"/>
    <w:rsid w:val="004C525E"/>
    <w:rsid w:val="004D022D"/>
    <w:rsid w:val="004D0A71"/>
    <w:rsid w:val="004D2626"/>
    <w:rsid w:val="004D2A28"/>
    <w:rsid w:val="004D39E7"/>
    <w:rsid w:val="004D3DC6"/>
    <w:rsid w:val="004D3E8B"/>
    <w:rsid w:val="004D605D"/>
    <w:rsid w:val="004E00C7"/>
    <w:rsid w:val="004E07AF"/>
    <w:rsid w:val="004E0B1A"/>
    <w:rsid w:val="004E11F0"/>
    <w:rsid w:val="004E156D"/>
    <w:rsid w:val="004E286C"/>
    <w:rsid w:val="004E3990"/>
    <w:rsid w:val="004E5A8C"/>
    <w:rsid w:val="004E6962"/>
    <w:rsid w:val="004F048A"/>
    <w:rsid w:val="004F0D21"/>
    <w:rsid w:val="004F0F4B"/>
    <w:rsid w:val="004F120F"/>
    <w:rsid w:val="004F14F7"/>
    <w:rsid w:val="004F267B"/>
    <w:rsid w:val="004F41AB"/>
    <w:rsid w:val="004F49FA"/>
    <w:rsid w:val="004F4F3B"/>
    <w:rsid w:val="004F732D"/>
    <w:rsid w:val="004F74A0"/>
    <w:rsid w:val="0050085C"/>
    <w:rsid w:val="00501447"/>
    <w:rsid w:val="00501ABE"/>
    <w:rsid w:val="005024EE"/>
    <w:rsid w:val="005028FA"/>
    <w:rsid w:val="00503B0F"/>
    <w:rsid w:val="00505086"/>
    <w:rsid w:val="00506252"/>
    <w:rsid w:val="005064C2"/>
    <w:rsid w:val="00510A7B"/>
    <w:rsid w:val="00511D55"/>
    <w:rsid w:val="00512D07"/>
    <w:rsid w:val="00513816"/>
    <w:rsid w:val="00513F6C"/>
    <w:rsid w:val="00514A84"/>
    <w:rsid w:val="00515160"/>
    <w:rsid w:val="00515D7E"/>
    <w:rsid w:val="00521545"/>
    <w:rsid w:val="0052286F"/>
    <w:rsid w:val="00522B8F"/>
    <w:rsid w:val="005230E6"/>
    <w:rsid w:val="00524258"/>
    <w:rsid w:val="0052449B"/>
    <w:rsid w:val="00525E5B"/>
    <w:rsid w:val="00526C38"/>
    <w:rsid w:val="005311F0"/>
    <w:rsid w:val="0053219F"/>
    <w:rsid w:val="00534FE2"/>
    <w:rsid w:val="0053560C"/>
    <w:rsid w:val="00535E48"/>
    <w:rsid w:val="00536707"/>
    <w:rsid w:val="00536A69"/>
    <w:rsid w:val="00540C80"/>
    <w:rsid w:val="005422B5"/>
    <w:rsid w:val="00542616"/>
    <w:rsid w:val="00543119"/>
    <w:rsid w:val="005437E7"/>
    <w:rsid w:val="00543F5C"/>
    <w:rsid w:val="0054456F"/>
    <w:rsid w:val="00544BC0"/>
    <w:rsid w:val="00545C2B"/>
    <w:rsid w:val="00550FB6"/>
    <w:rsid w:val="005520E9"/>
    <w:rsid w:val="00552429"/>
    <w:rsid w:val="0055537C"/>
    <w:rsid w:val="005605B0"/>
    <w:rsid w:val="005615B1"/>
    <w:rsid w:val="005637CF"/>
    <w:rsid w:val="005644B8"/>
    <w:rsid w:val="00564A3A"/>
    <w:rsid w:val="00564B0E"/>
    <w:rsid w:val="0056560F"/>
    <w:rsid w:val="00567004"/>
    <w:rsid w:val="00567459"/>
    <w:rsid w:val="005674BD"/>
    <w:rsid w:val="00567ADE"/>
    <w:rsid w:val="00567FEB"/>
    <w:rsid w:val="00570825"/>
    <w:rsid w:val="005713FD"/>
    <w:rsid w:val="00571839"/>
    <w:rsid w:val="00571ADE"/>
    <w:rsid w:val="005722ED"/>
    <w:rsid w:val="0057244A"/>
    <w:rsid w:val="00572B2A"/>
    <w:rsid w:val="0057361D"/>
    <w:rsid w:val="00573B19"/>
    <w:rsid w:val="005744CB"/>
    <w:rsid w:val="00577F02"/>
    <w:rsid w:val="0058043B"/>
    <w:rsid w:val="00580776"/>
    <w:rsid w:val="00580D39"/>
    <w:rsid w:val="00581611"/>
    <w:rsid w:val="00582786"/>
    <w:rsid w:val="00582C1E"/>
    <w:rsid w:val="00583649"/>
    <w:rsid w:val="00584198"/>
    <w:rsid w:val="005865BA"/>
    <w:rsid w:val="005919B5"/>
    <w:rsid w:val="00591E93"/>
    <w:rsid w:val="00593D1E"/>
    <w:rsid w:val="00595BCB"/>
    <w:rsid w:val="00596A0F"/>
    <w:rsid w:val="00597A0D"/>
    <w:rsid w:val="005A15A4"/>
    <w:rsid w:val="005A1A12"/>
    <w:rsid w:val="005A25EF"/>
    <w:rsid w:val="005A5493"/>
    <w:rsid w:val="005A709B"/>
    <w:rsid w:val="005B129D"/>
    <w:rsid w:val="005B549A"/>
    <w:rsid w:val="005B716A"/>
    <w:rsid w:val="005C0C37"/>
    <w:rsid w:val="005C1BDA"/>
    <w:rsid w:val="005C2730"/>
    <w:rsid w:val="005C38DA"/>
    <w:rsid w:val="005C405B"/>
    <w:rsid w:val="005C4A8D"/>
    <w:rsid w:val="005C5700"/>
    <w:rsid w:val="005C5713"/>
    <w:rsid w:val="005C6459"/>
    <w:rsid w:val="005C7856"/>
    <w:rsid w:val="005C7F49"/>
    <w:rsid w:val="005D0899"/>
    <w:rsid w:val="005D107C"/>
    <w:rsid w:val="005D15FD"/>
    <w:rsid w:val="005D1E6D"/>
    <w:rsid w:val="005D20C1"/>
    <w:rsid w:val="005D28C3"/>
    <w:rsid w:val="005D3E12"/>
    <w:rsid w:val="005D4639"/>
    <w:rsid w:val="005D5E56"/>
    <w:rsid w:val="005D6C6C"/>
    <w:rsid w:val="005D6D3A"/>
    <w:rsid w:val="005D6FA0"/>
    <w:rsid w:val="005D7456"/>
    <w:rsid w:val="005D7688"/>
    <w:rsid w:val="005E34B6"/>
    <w:rsid w:val="005E6AAD"/>
    <w:rsid w:val="005E76E7"/>
    <w:rsid w:val="005E78E2"/>
    <w:rsid w:val="005E79C4"/>
    <w:rsid w:val="005E7E0E"/>
    <w:rsid w:val="005F1544"/>
    <w:rsid w:val="005F1738"/>
    <w:rsid w:val="005F41C6"/>
    <w:rsid w:val="005F47DF"/>
    <w:rsid w:val="005F4D07"/>
    <w:rsid w:val="005F52AD"/>
    <w:rsid w:val="005F5B40"/>
    <w:rsid w:val="00601045"/>
    <w:rsid w:val="00602F9E"/>
    <w:rsid w:val="00604187"/>
    <w:rsid w:val="00604613"/>
    <w:rsid w:val="00605EDE"/>
    <w:rsid w:val="00606FB4"/>
    <w:rsid w:val="00607080"/>
    <w:rsid w:val="006102AB"/>
    <w:rsid w:val="006102EE"/>
    <w:rsid w:val="006119AC"/>
    <w:rsid w:val="00611ED5"/>
    <w:rsid w:val="00612EB9"/>
    <w:rsid w:val="0061532E"/>
    <w:rsid w:val="00615AAD"/>
    <w:rsid w:val="00616CF6"/>
    <w:rsid w:val="006217C2"/>
    <w:rsid w:val="00623554"/>
    <w:rsid w:val="006306DD"/>
    <w:rsid w:val="006319C7"/>
    <w:rsid w:val="00632270"/>
    <w:rsid w:val="00634C02"/>
    <w:rsid w:val="00636748"/>
    <w:rsid w:val="0063700F"/>
    <w:rsid w:val="00640381"/>
    <w:rsid w:val="006406AF"/>
    <w:rsid w:val="00641E45"/>
    <w:rsid w:val="00642983"/>
    <w:rsid w:val="0064353B"/>
    <w:rsid w:val="006438DA"/>
    <w:rsid w:val="00644264"/>
    <w:rsid w:val="00645416"/>
    <w:rsid w:val="00650958"/>
    <w:rsid w:val="00655DEC"/>
    <w:rsid w:val="006568D1"/>
    <w:rsid w:val="0066583A"/>
    <w:rsid w:val="00667022"/>
    <w:rsid w:val="006673E7"/>
    <w:rsid w:val="00667929"/>
    <w:rsid w:val="006717C0"/>
    <w:rsid w:val="0067223F"/>
    <w:rsid w:val="00673665"/>
    <w:rsid w:val="0067393C"/>
    <w:rsid w:val="00676197"/>
    <w:rsid w:val="0068064B"/>
    <w:rsid w:val="0068193F"/>
    <w:rsid w:val="00683F09"/>
    <w:rsid w:val="00684947"/>
    <w:rsid w:val="0068559A"/>
    <w:rsid w:val="006858BC"/>
    <w:rsid w:val="00685E83"/>
    <w:rsid w:val="006864F0"/>
    <w:rsid w:val="00686F9C"/>
    <w:rsid w:val="00690264"/>
    <w:rsid w:val="00690B5F"/>
    <w:rsid w:val="00691CEF"/>
    <w:rsid w:val="00693388"/>
    <w:rsid w:val="006946B4"/>
    <w:rsid w:val="006948D9"/>
    <w:rsid w:val="00695794"/>
    <w:rsid w:val="00696046"/>
    <w:rsid w:val="0069684E"/>
    <w:rsid w:val="006A0158"/>
    <w:rsid w:val="006A0B2B"/>
    <w:rsid w:val="006A13E4"/>
    <w:rsid w:val="006A1910"/>
    <w:rsid w:val="006A28F4"/>
    <w:rsid w:val="006A34B8"/>
    <w:rsid w:val="006A397A"/>
    <w:rsid w:val="006B1281"/>
    <w:rsid w:val="006B137A"/>
    <w:rsid w:val="006B325C"/>
    <w:rsid w:val="006B40F1"/>
    <w:rsid w:val="006B4CAE"/>
    <w:rsid w:val="006B57AB"/>
    <w:rsid w:val="006B61A6"/>
    <w:rsid w:val="006B730B"/>
    <w:rsid w:val="006B7CD0"/>
    <w:rsid w:val="006C0C76"/>
    <w:rsid w:val="006C2418"/>
    <w:rsid w:val="006C2B08"/>
    <w:rsid w:val="006C68B5"/>
    <w:rsid w:val="006C6ECA"/>
    <w:rsid w:val="006C6F36"/>
    <w:rsid w:val="006C7F3C"/>
    <w:rsid w:val="006D0E7E"/>
    <w:rsid w:val="006D16AB"/>
    <w:rsid w:val="006D1FF3"/>
    <w:rsid w:val="006D2655"/>
    <w:rsid w:val="006D3EA3"/>
    <w:rsid w:val="006D40ED"/>
    <w:rsid w:val="006D425E"/>
    <w:rsid w:val="006D50A5"/>
    <w:rsid w:val="006D621C"/>
    <w:rsid w:val="006D6331"/>
    <w:rsid w:val="006D7AC9"/>
    <w:rsid w:val="006E0F59"/>
    <w:rsid w:val="006E2389"/>
    <w:rsid w:val="006E2E75"/>
    <w:rsid w:val="006E5416"/>
    <w:rsid w:val="006E7492"/>
    <w:rsid w:val="006F1838"/>
    <w:rsid w:val="006F32C4"/>
    <w:rsid w:val="006F36B5"/>
    <w:rsid w:val="006F3DFD"/>
    <w:rsid w:val="006F4DD3"/>
    <w:rsid w:val="006F630D"/>
    <w:rsid w:val="006F7EAF"/>
    <w:rsid w:val="007000B4"/>
    <w:rsid w:val="00700A3A"/>
    <w:rsid w:val="00701CEE"/>
    <w:rsid w:val="00702B34"/>
    <w:rsid w:val="007049B3"/>
    <w:rsid w:val="00705340"/>
    <w:rsid w:val="00705E10"/>
    <w:rsid w:val="0070697E"/>
    <w:rsid w:val="00707030"/>
    <w:rsid w:val="0070772A"/>
    <w:rsid w:val="007078F1"/>
    <w:rsid w:val="007108D3"/>
    <w:rsid w:val="007115A5"/>
    <w:rsid w:val="00715D9C"/>
    <w:rsid w:val="00716A05"/>
    <w:rsid w:val="0071722B"/>
    <w:rsid w:val="007202AC"/>
    <w:rsid w:val="00721334"/>
    <w:rsid w:val="007230FF"/>
    <w:rsid w:val="007232BD"/>
    <w:rsid w:val="00723C82"/>
    <w:rsid w:val="007240EA"/>
    <w:rsid w:val="00724200"/>
    <w:rsid w:val="00724496"/>
    <w:rsid w:val="007252E5"/>
    <w:rsid w:val="00726F4F"/>
    <w:rsid w:val="007276AE"/>
    <w:rsid w:val="00730EEF"/>
    <w:rsid w:val="00733AA8"/>
    <w:rsid w:val="00733E73"/>
    <w:rsid w:val="0073408D"/>
    <w:rsid w:val="007340C7"/>
    <w:rsid w:val="00734C7D"/>
    <w:rsid w:val="007356C2"/>
    <w:rsid w:val="00735955"/>
    <w:rsid w:val="00736203"/>
    <w:rsid w:val="0073622F"/>
    <w:rsid w:val="007371CC"/>
    <w:rsid w:val="007371CD"/>
    <w:rsid w:val="00737BFD"/>
    <w:rsid w:val="00741001"/>
    <w:rsid w:val="00741697"/>
    <w:rsid w:val="007416D6"/>
    <w:rsid w:val="00742045"/>
    <w:rsid w:val="00743C26"/>
    <w:rsid w:val="00745456"/>
    <w:rsid w:val="007457C5"/>
    <w:rsid w:val="0074669D"/>
    <w:rsid w:val="00747E17"/>
    <w:rsid w:val="00747F25"/>
    <w:rsid w:val="00751548"/>
    <w:rsid w:val="00751727"/>
    <w:rsid w:val="0075183C"/>
    <w:rsid w:val="00752696"/>
    <w:rsid w:val="0075280E"/>
    <w:rsid w:val="0075313D"/>
    <w:rsid w:val="0075420E"/>
    <w:rsid w:val="007542BA"/>
    <w:rsid w:val="007549AE"/>
    <w:rsid w:val="00754BF0"/>
    <w:rsid w:val="007568BE"/>
    <w:rsid w:val="00756C34"/>
    <w:rsid w:val="007627EA"/>
    <w:rsid w:val="007647D3"/>
    <w:rsid w:val="007661CE"/>
    <w:rsid w:val="00767E73"/>
    <w:rsid w:val="0077074E"/>
    <w:rsid w:val="00772D35"/>
    <w:rsid w:val="0077418E"/>
    <w:rsid w:val="0077447E"/>
    <w:rsid w:val="00775E8C"/>
    <w:rsid w:val="007762B7"/>
    <w:rsid w:val="007766B9"/>
    <w:rsid w:val="00776E31"/>
    <w:rsid w:val="00780BA9"/>
    <w:rsid w:val="00780E9A"/>
    <w:rsid w:val="00781A04"/>
    <w:rsid w:val="0078278E"/>
    <w:rsid w:val="007843D1"/>
    <w:rsid w:val="00785787"/>
    <w:rsid w:val="00785D64"/>
    <w:rsid w:val="00786911"/>
    <w:rsid w:val="00786B61"/>
    <w:rsid w:val="00786C8D"/>
    <w:rsid w:val="0078702F"/>
    <w:rsid w:val="00787D86"/>
    <w:rsid w:val="00787EAE"/>
    <w:rsid w:val="0079105D"/>
    <w:rsid w:val="00792F91"/>
    <w:rsid w:val="0079363C"/>
    <w:rsid w:val="00793C5F"/>
    <w:rsid w:val="007950E3"/>
    <w:rsid w:val="00796B4E"/>
    <w:rsid w:val="007A29FF"/>
    <w:rsid w:val="007A3A13"/>
    <w:rsid w:val="007A4267"/>
    <w:rsid w:val="007A468A"/>
    <w:rsid w:val="007A66E4"/>
    <w:rsid w:val="007A75F1"/>
    <w:rsid w:val="007A7869"/>
    <w:rsid w:val="007B0044"/>
    <w:rsid w:val="007B00F1"/>
    <w:rsid w:val="007B0E67"/>
    <w:rsid w:val="007B0F03"/>
    <w:rsid w:val="007B21BD"/>
    <w:rsid w:val="007B2294"/>
    <w:rsid w:val="007B34AE"/>
    <w:rsid w:val="007B47E3"/>
    <w:rsid w:val="007B57E6"/>
    <w:rsid w:val="007B78D4"/>
    <w:rsid w:val="007C17A8"/>
    <w:rsid w:val="007C1D90"/>
    <w:rsid w:val="007C4F1D"/>
    <w:rsid w:val="007D02ED"/>
    <w:rsid w:val="007D26EE"/>
    <w:rsid w:val="007D2D54"/>
    <w:rsid w:val="007D35B2"/>
    <w:rsid w:val="007D458D"/>
    <w:rsid w:val="007D5DFA"/>
    <w:rsid w:val="007D69D0"/>
    <w:rsid w:val="007D75C2"/>
    <w:rsid w:val="007E02D3"/>
    <w:rsid w:val="007E1757"/>
    <w:rsid w:val="007E1A0D"/>
    <w:rsid w:val="007E20CF"/>
    <w:rsid w:val="007E2969"/>
    <w:rsid w:val="007E371C"/>
    <w:rsid w:val="007E48E6"/>
    <w:rsid w:val="007E5796"/>
    <w:rsid w:val="007E730A"/>
    <w:rsid w:val="007E747B"/>
    <w:rsid w:val="007E78A7"/>
    <w:rsid w:val="007E7D2D"/>
    <w:rsid w:val="007F0C0C"/>
    <w:rsid w:val="007F146A"/>
    <w:rsid w:val="007F2636"/>
    <w:rsid w:val="007F380F"/>
    <w:rsid w:val="007F4BA8"/>
    <w:rsid w:val="007F510E"/>
    <w:rsid w:val="007F7A3E"/>
    <w:rsid w:val="0080043B"/>
    <w:rsid w:val="00801354"/>
    <w:rsid w:val="0080148B"/>
    <w:rsid w:val="00801501"/>
    <w:rsid w:val="00802300"/>
    <w:rsid w:val="008032D9"/>
    <w:rsid w:val="008041A8"/>
    <w:rsid w:val="00805C12"/>
    <w:rsid w:val="00805C99"/>
    <w:rsid w:val="00806991"/>
    <w:rsid w:val="0080721D"/>
    <w:rsid w:val="008075AE"/>
    <w:rsid w:val="008153F7"/>
    <w:rsid w:val="00815DF7"/>
    <w:rsid w:val="00817416"/>
    <w:rsid w:val="00817CB1"/>
    <w:rsid w:val="00820690"/>
    <w:rsid w:val="00820A3E"/>
    <w:rsid w:val="00821A30"/>
    <w:rsid w:val="00822273"/>
    <w:rsid w:val="0082540C"/>
    <w:rsid w:val="00826548"/>
    <w:rsid w:val="008271FC"/>
    <w:rsid w:val="00827308"/>
    <w:rsid w:val="008300C1"/>
    <w:rsid w:val="00832999"/>
    <w:rsid w:val="00833F94"/>
    <w:rsid w:val="008341A5"/>
    <w:rsid w:val="00834BAB"/>
    <w:rsid w:val="00836597"/>
    <w:rsid w:val="0083768B"/>
    <w:rsid w:val="00840C04"/>
    <w:rsid w:val="0084161B"/>
    <w:rsid w:val="00845084"/>
    <w:rsid w:val="00845E7F"/>
    <w:rsid w:val="00846254"/>
    <w:rsid w:val="0084740B"/>
    <w:rsid w:val="00850989"/>
    <w:rsid w:val="0085296C"/>
    <w:rsid w:val="00852AEC"/>
    <w:rsid w:val="0085366D"/>
    <w:rsid w:val="00854942"/>
    <w:rsid w:val="008551E0"/>
    <w:rsid w:val="00855487"/>
    <w:rsid w:val="008554FE"/>
    <w:rsid w:val="00856028"/>
    <w:rsid w:val="00857CFF"/>
    <w:rsid w:val="008610BE"/>
    <w:rsid w:val="00861B54"/>
    <w:rsid w:val="008632C0"/>
    <w:rsid w:val="008634A2"/>
    <w:rsid w:val="008649FE"/>
    <w:rsid w:val="00865F06"/>
    <w:rsid w:val="00867995"/>
    <w:rsid w:val="00870E3A"/>
    <w:rsid w:val="008713FC"/>
    <w:rsid w:val="00872B7F"/>
    <w:rsid w:val="00873679"/>
    <w:rsid w:val="00875C0C"/>
    <w:rsid w:val="008771B0"/>
    <w:rsid w:val="008776DE"/>
    <w:rsid w:val="008808BF"/>
    <w:rsid w:val="008808E8"/>
    <w:rsid w:val="00880C9A"/>
    <w:rsid w:val="00883B3D"/>
    <w:rsid w:val="0088585B"/>
    <w:rsid w:val="008870CE"/>
    <w:rsid w:val="0089040E"/>
    <w:rsid w:val="00891D70"/>
    <w:rsid w:val="00892C04"/>
    <w:rsid w:val="00893627"/>
    <w:rsid w:val="00894F12"/>
    <w:rsid w:val="0089665D"/>
    <w:rsid w:val="008A02DA"/>
    <w:rsid w:val="008A1922"/>
    <w:rsid w:val="008A1E4E"/>
    <w:rsid w:val="008A47B8"/>
    <w:rsid w:val="008A519B"/>
    <w:rsid w:val="008A587D"/>
    <w:rsid w:val="008A6984"/>
    <w:rsid w:val="008A7265"/>
    <w:rsid w:val="008B19A6"/>
    <w:rsid w:val="008B2215"/>
    <w:rsid w:val="008B2442"/>
    <w:rsid w:val="008B3650"/>
    <w:rsid w:val="008B513F"/>
    <w:rsid w:val="008B52E2"/>
    <w:rsid w:val="008B5482"/>
    <w:rsid w:val="008C010D"/>
    <w:rsid w:val="008C07B2"/>
    <w:rsid w:val="008C17DD"/>
    <w:rsid w:val="008C1E25"/>
    <w:rsid w:val="008C2091"/>
    <w:rsid w:val="008C2790"/>
    <w:rsid w:val="008C33BC"/>
    <w:rsid w:val="008C5DD1"/>
    <w:rsid w:val="008C5FEF"/>
    <w:rsid w:val="008C783F"/>
    <w:rsid w:val="008D035D"/>
    <w:rsid w:val="008D0704"/>
    <w:rsid w:val="008D2C1C"/>
    <w:rsid w:val="008D5862"/>
    <w:rsid w:val="008D667D"/>
    <w:rsid w:val="008D6ADF"/>
    <w:rsid w:val="008D71EB"/>
    <w:rsid w:val="008E15DA"/>
    <w:rsid w:val="008E2E25"/>
    <w:rsid w:val="008E45C2"/>
    <w:rsid w:val="008E463E"/>
    <w:rsid w:val="008E47FD"/>
    <w:rsid w:val="008E6286"/>
    <w:rsid w:val="008E6AF9"/>
    <w:rsid w:val="008E7E19"/>
    <w:rsid w:val="008F1DD9"/>
    <w:rsid w:val="008F2FB1"/>
    <w:rsid w:val="008F326D"/>
    <w:rsid w:val="008F40E1"/>
    <w:rsid w:val="008F4D70"/>
    <w:rsid w:val="008F55E9"/>
    <w:rsid w:val="00900794"/>
    <w:rsid w:val="009013AD"/>
    <w:rsid w:val="00901D58"/>
    <w:rsid w:val="00905587"/>
    <w:rsid w:val="00905738"/>
    <w:rsid w:val="00905AC3"/>
    <w:rsid w:val="00905DEA"/>
    <w:rsid w:val="00906766"/>
    <w:rsid w:val="009072A5"/>
    <w:rsid w:val="009075A2"/>
    <w:rsid w:val="00910068"/>
    <w:rsid w:val="009106E1"/>
    <w:rsid w:val="00912276"/>
    <w:rsid w:val="00912CFC"/>
    <w:rsid w:val="009134FE"/>
    <w:rsid w:val="00914B60"/>
    <w:rsid w:val="00916D70"/>
    <w:rsid w:val="00917B4C"/>
    <w:rsid w:val="00917D0C"/>
    <w:rsid w:val="009211AF"/>
    <w:rsid w:val="00922195"/>
    <w:rsid w:val="009222CE"/>
    <w:rsid w:val="00922A48"/>
    <w:rsid w:val="009272BD"/>
    <w:rsid w:val="0092761E"/>
    <w:rsid w:val="00930158"/>
    <w:rsid w:val="00933738"/>
    <w:rsid w:val="00933A67"/>
    <w:rsid w:val="00935A13"/>
    <w:rsid w:val="009414F2"/>
    <w:rsid w:val="0094177C"/>
    <w:rsid w:val="009423A0"/>
    <w:rsid w:val="00943A51"/>
    <w:rsid w:val="009459EB"/>
    <w:rsid w:val="0094718A"/>
    <w:rsid w:val="0095001B"/>
    <w:rsid w:val="00950754"/>
    <w:rsid w:val="0095195C"/>
    <w:rsid w:val="0095216F"/>
    <w:rsid w:val="0095382A"/>
    <w:rsid w:val="00955002"/>
    <w:rsid w:val="009553A3"/>
    <w:rsid w:val="00955455"/>
    <w:rsid w:val="009563B9"/>
    <w:rsid w:val="00960C86"/>
    <w:rsid w:val="00960E57"/>
    <w:rsid w:val="00960EB1"/>
    <w:rsid w:val="00961901"/>
    <w:rsid w:val="009648CB"/>
    <w:rsid w:val="00965927"/>
    <w:rsid w:val="00971379"/>
    <w:rsid w:val="00972D5C"/>
    <w:rsid w:val="0097395D"/>
    <w:rsid w:val="00973C71"/>
    <w:rsid w:val="009755F0"/>
    <w:rsid w:val="00976ED6"/>
    <w:rsid w:val="00977029"/>
    <w:rsid w:val="00977196"/>
    <w:rsid w:val="0098112D"/>
    <w:rsid w:val="009815AF"/>
    <w:rsid w:val="00982827"/>
    <w:rsid w:val="00983271"/>
    <w:rsid w:val="00986B1F"/>
    <w:rsid w:val="00986C94"/>
    <w:rsid w:val="009916BF"/>
    <w:rsid w:val="00992C6E"/>
    <w:rsid w:val="00992D22"/>
    <w:rsid w:val="009939A9"/>
    <w:rsid w:val="00993ABB"/>
    <w:rsid w:val="00996A7A"/>
    <w:rsid w:val="009A0BC1"/>
    <w:rsid w:val="009A0EF9"/>
    <w:rsid w:val="009A0F83"/>
    <w:rsid w:val="009A2100"/>
    <w:rsid w:val="009A2401"/>
    <w:rsid w:val="009A2F60"/>
    <w:rsid w:val="009A70D9"/>
    <w:rsid w:val="009B08B8"/>
    <w:rsid w:val="009B1FF0"/>
    <w:rsid w:val="009B3C53"/>
    <w:rsid w:val="009B4AEF"/>
    <w:rsid w:val="009B4E68"/>
    <w:rsid w:val="009B4F52"/>
    <w:rsid w:val="009B54A3"/>
    <w:rsid w:val="009B5BFD"/>
    <w:rsid w:val="009B691A"/>
    <w:rsid w:val="009B79DB"/>
    <w:rsid w:val="009C0C0A"/>
    <w:rsid w:val="009C11C1"/>
    <w:rsid w:val="009C1C33"/>
    <w:rsid w:val="009C44D3"/>
    <w:rsid w:val="009C5A8D"/>
    <w:rsid w:val="009D2A73"/>
    <w:rsid w:val="009D41E0"/>
    <w:rsid w:val="009D4A0F"/>
    <w:rsid w:val="009D4D27"/>
    <w:rsid w:val="009E0479"/>
    <w:rsid w:val="009E1024"/>
    <w:rsid w:val="009E131B"/>
    <w:rsid w:val="009E1F06"/>
    <w:rsid w:val="009E1F71"/>
    <w:rsid w:val="009E2BC0"/>
    <w:rsid w:val="009E3ED1"/>
    <w:rsid w:val="009E6A63"/>
    <w:rsid w:val="009F0B07"/>
    <w:rsid w:val="009F19E7"/>
    <w:rsid w:val="009F333E"/>
    <w:rsid w:val="009F3EAC"/>
    <w:rsid w:val="009F4D50"/>
    <w:rsid w:val="009F67A9"/>
    <w:rsid w:val="00A01930"/>
    <w:rsid w:val="00A037B3"/>
    <w:rsid w:val="00A04FA6"/>
    <w:rsid w:val="00A05F9F"/>
    <w:rsid w:val="00A067F7"/>
    <w:rsid w:val="00A07CE4"/>
    <w:rsid w:val="00A138A7"/>
    <w:rsid w:val="00A1767E"/>
    <w:rsid w:val="00A20204"/>
    <w:rsid w:val="00A20306"/>
    <w:rsid w:val="00A2234C"/>
    <w:rsid w:val="00A23896"/>
    <w:rsid w:val="00A23A35"/>
    <w:rsid w:val="00A25797"/>
    <w:rsid w:val="00A306A4"/>
    <w:rsid w:val="00A327A7"/>
    <w:rsid w:val="00A32A5C"/>
    <w:rsid w:val="00A32CFF"/>
    <w:rsid w:val="00A337F4"/>
    <w:rsid w:val="00A34094"/>
    <w:rsid w:val="00A35105"/>
    <w:rsid w:val="00A3677F"/>
    <w:rsid w:val="00A36EF6"/>
    <w:rsid w:val="00A40533"/>
    <w:rsid w:val="00A414C8"/>
    <w:rsid w:val="00A41DFD"/>
    <w:rsid w:val="00A420DD"/>
    <w:rsid w:val="00A43D28"/>
    <w:rsid w:val="00A43E59"/>
    <w:rsid w:val="00A44B48"/>
    <w:rsid w:val="00A456E8"/>
    <w:rsid w:val="00A46B43"/>
    <w:rsid w:val="00A46BC6"/>
    <w:rsid w:val="00A47E7B"/>
    <w:rsid w:val="00A5154D"/>
    <w:rsid w:val="00A52A55"/>
    <w:rsid w:val="00A54163"/>
    <w:rsid w:val="00A54BFE"/>
    <w:rsid w:val="00A54F0E"/>
    <w:rsid w:val="00A56256"/>
    <w:rsid w:val="00A562C0"/>
    <w:rsid w:val="00A57EE2"/>
    <w:rsid w:val="00A63451"/>
    <w:rsid w:val="00A671C6"/>
    <w:rsid w:val="00A67449"/>
    <w:rsid w:val="00A67517"/>
    <w:rsid w:val="00A67AC6"/>
    <w:rsid w:val="00A7346A"/>
    <w:rsid w:val="00A77189"/>
    <w:rsid w:val="00A77FCF"/>
    <w:rsid w:val="00A801DD"/>
    <w:rsid w:val="00A809DA"/>
    <w:rsid w:val="00A8122E"/>
    <w:rsid w:val="00A81FE1"/>
    <w:rsid w:val="00A83003"/>
    <w:rsid w:val="00A83106"/>
    <w:rsid w:val="00A83921"/>
    <w:rsid w:val="00A83DE9"/>
    <w:rsid w:val="00A86E5A"/>
    <w:rsid w:val="00A86FCD"/>
    <w:rsid w:val="00A87363"/>
    <w:rsid w:val="00A92C96"/>
    <w:rsid w:val="00A95C92"/>
    <w:rsid w:val="00A964B9"/>
    <w:rsid w:val="00AA002B"/>
    <w:rsid w:val="00AA163A"/>
    <w:rsid w:val="00AA2E9A"/>
    <w:rsid w:val="00AA3609"/>
    <w:rsid w:val="00AA55BA"/>
    <w:rsid w:val="00AA5E10"/>
    <w:rsid w:val="00AA6E9A"/>
    <w:rsid w:val="00AA75B4"/>
    <w:rsid w:val="00AB0B27"/>
    <w:rsid w:val="00AB105E"/>
    <w:rsid w:val="00AB3D00"/>
    <w:rsid w:val="00AB446B"/>
    <w:rsid w:val="00AB60B7"/>
    <w:rsid w:val="00AB7808"/>
    <w:rsid w:val="00AC02E1"/>
    <w:rsid w:val="00AC2E96"/>
    <w:rsid w:val="00AC37AD"/>
    <w:rsid w:val="00AC3D0E"/>
    <w:rsid w:val="00AC4413"/>
    <w:rsid w:val="00AC53AD"/>
    <w:rsid w:val="00AC6227"/>
    <w:rsid w:val="00AD13B3"/>
    <w:rsid w:val="00AD257F"/>
    <w:rsid w:val="00AD2D01"/>
    <w:rsid w:val="00AD3146"/>
    <w:rsid w:val="00AD5FAE"/>
    <w:rsid w:val="00AD6342"/>
    <w:rsid w:val="00AD68E9"/>
    <w:rsid w:val="00AD6CE1"/>
    <w:rsid w:val="00AD7515"/>
    <w:rsid w:val="00AD7770"/>
    <w:rsid w:val="00AD7E5F"/>
    <w:rsid w:val="00AE0239"/>
    <w:rsid w:val="00AE0380"/>
    <w:rsid w:val="00AE1389"/>
    <w:rsid w:val="00AE16CD"/>
    <w:rsid w:val="00AE39DD"/>
    <w:rsid w:val="00AE4233"/>
    <w:rsid w:val="00AE5571"/>
    <w:rsid w:val="00AE58ED"/>
    <w:rsid w:val="00AE5FA0"/>
    <w:rsid w:val="00AE76AE"/>
    <w:rsid w:val="00AF0359"/>
    <w:rsid w:val="00AF1DFD"/>
    <w:rsid w:val="00AF372E"/>
    <w:rsid w:val="00AF378D"/>
    <w:rsid w:val="00AF559B"/>
    <w:rsid w:val="00AF5A32"/>
    <w:rsid w:val="00AF7789"/>
    <w:rsid w:val="00AF7873"/>
    <w:rsid w:val="00AF791B"/>
    <w:rsid w:val="00B0107B"/>
    <w:rsid w:val="00B011A8"/>
    <w:rsid w:val="00B022A6"/>
    <w:rsid w:val="00B02E86"/>
    <w:rsid w:val="00B032FE"/>
    <w:rsid w:val="00B056B6"/>
    <w:rsid w:val="00B05879"/>
    <w:rsid w:val="00B05FCF"/>
    <w:rsid w:val="00B0620E"/>
    <w:rsid w:val="00B0635C"/>
    <w:rsid w:val="00B07374"/>
    <w:rsid w:val="00B07387"/>
    <w:rsid w:val="00B07876"/>
    <w:rsid w:val="00B10334"/>
    <w:rsid w:val="00B10C2C"/>
    <w:rsid w:val="00B1114A"/>
    <w:rsid w:val="00B1424B"/>
    <w:rsid w:val="00B16819"/>
    <w:rsid w:val="00B217D7"/>
    <w:rsid w:val="00B22A48"/>
    <w:rsid w:val="00B22BBF"/>
    <w:rsid w:val="00B243A8"/>
    <w:rsid w:val="00B2658F"/>
    <w:rsid w:val="00B26A92"/>
    <w:rsid w:val="00B302BE"/>
    <w:rsid w:val="00B30C6B"/>
    <w:rsid w:val="00B3140D"/>
    <w:rsid w:val="00B3167F"/>
    <w:rsid w:val="00B3281F"/>
    <w:rsid w:val="00B32D9B"/>
    <w:rsid w:val="00B335FB"/>
    <w:rsid w:val="00B35065"/>
    <w:rsid w:val="00B352F7"/>
    <w:rsid w:val="00B35B17"/>
    <w:rsid w:val="00B360D1"/>
    <w:rsid w:val="00B36FA3"/>
    <w:rsid w:val="00B4027B"/>
    <w:rsid w:val="00B40B96"/>
    <w:rsid w:val="00B4196C"/>
    <w:rsid w:val="00B431C0"/>
    <w:rsid w:val="00B435D3"/>
    <w:rsid w:val="00B4443F"/>
    <w:rsid w:val="00B44FEC"/>
    <w:rsid w:val="00B45E23"/>
    <w:rsid w:val="00B475F6"/>
    <w:rsid w:val="00B479A4"/>
    <w:rsid w:val="00B47E57"/>
    <w:rsid w:val="00B51E83"/>
    <w:rsid w:val="00B52D16"/>
    <w:rsid w:val="00B55CDE"/>
    <w:rsid w:val="00B571C5"/>
    <w:rsid w:val="00B60983"/>
    <w:rsid w:val="00B63DEB"/>
    <w:rsid w:val="00B66335"/>
    <w:rsid w:val="00B74DF5"/>
    <w:rsid w:val="00B74FD6"/>
    <w:rsid w:val="00B76455"/>
    <w:rsid w:val="00B77362"/>
    <w:rsid w:val="00B80C9B"/>
    <w:rsid w:val="00B81EFC"/>
    <w:rsid w:val="00B822A4"/>
    <w:rsid w:val="00B82FB5"/>
    <w:rsid w:val="00B839F7"/>
    <w:rsid w:val="00B84A06"/>
    <w:rsid w:val="00B87B8C"/>
    <w:rsid w:val="00B87D4A"/>
    <w:rsid w:val="00B90EFC"/>
    <w:rsid w:val="00B91BE3"/>
    <w:rsid w:val="00B91FDC"/>
    <w:rsid w:val="00B925F0"/>
    <w:rsid w:val="00B92B9F"/>
    <w:rsid w:val="00B92D6F"/>
    <w:rsid w:val="00B93BBC"/>
    <w:rsid w:val="00B956D9"/>
    <w:rsid w:val="00B97A9C"/>
    <w:rsid w:val="00B97F4F"/>
    <w:rsid w:val="00BA130E"/>
    <w:rsid w:val="00BA187F"/>
    <w:rsid w:val="00BA2CEA"/>
    <w:rsid w:val="00BA485C"/>
    <w:rsid w:val="00BA6BCF"/>
    <w:rsid w:val="00BA727F"/>
    <w:rsid w:val="00BA77B3"/>
    <w:rsid w:val="00BB36B5"/>
    <w:rsid w:val="00BB4FCB"/>
    <w:rsid w:val="00BB5E65"/>
    <w:rsid w:val="00BB7CD9"/>
    <w:rsid w:val="00BC0C23"/>
    <w:rsid w:val="00BC1C9F"/>
    <w:rsid w:val="00BC2F57"/>
    <w:rsid w:val="00BC4C22"/>
    <w:rsid w:val="00BC500D"/>
    <w:rsid w:val="00BC7AE3"/>
    <w:rsid w:val="00BD122B"/>
    <w:rsid w:val="00BD1855"/>
    <w:rsid w:val="00BD1954"/>
    <w:rsid w:val="00BD217F"/>
    <w:rsid w:val="00BD32C6"/>
    <w:rsid w:val="00BD39B2"/>
    <w:rsid w:val="00BD428C"/>
    <w:rsid w:val="00BD4C0D"/>
    <w:rsid w:val="00BD558D"/>
    <w:rsid w:val="00BD7D7C"/>
    <w:rsid w:val="00BD7ED8"/>
    <w:rsid w:val="00BE0F27"/>
    <w:rsid w:val="00BE15C3"/>
    <w:rsid w:val="00BE3B42"/>
    <w:rsid w:val="00BE3D65"/>
    <w:rsid w:val="00BE6417"/>
    <w:rsid w:val="00BE6F89"/>
    <w:rsid w:val="00BE7D41"/>
    <w:rsid w:val="00BF0A35"/>
    <w:rsid w:val="00BF1175"/>
    <w:rsid w:val="00BF2B42"/>
    <w:rsid w:val="00BF2D86"/>
    <w:rsid w:val="00BF3BE8"/>
    <w:rsid w:val="00BF4E27"/>
    <w:rsid w:val="00BF6E08"/>
    <w:rsid w:val="00BF7079"/>
    <w:rsid w:val="00C000D2"/>
    <w:rsid w:val="00C007C9"/>
    <w:rsid w:val="00C00FE0"/>
    <w:rsid w:val="00C015D5"/>
    <w:rsid w:val="00C015EA"/>
    <w:rsid w:val="00C01DD6"/>
    <w:rsid w:val="00C02636"/>
    <w:rsid w:val="00C02A8A"/>
    <w:rsid w:val="00C02CE8"/>
    <w:rsid w:val="00C04305"/>
    <w:rsid w:val="00C04A44"/>
    <w:rsid w:val="00C05C80"/>
    <w:rsid w:val="00C06F49"/>
    <w:rsid w:val="00C10731"/>
    <w:rsid w:val="00C10CAF"/>
    <w:rsid w:val="00C11AAF"/>
    <w:rsid w:val="00C120AB"/>
    <w:rsid w:val="00C131C8"/>
    <w:rsid w:val="00C13585"/>
    <w:rsid w:val="00C14C69"/>
    <w:rsid w:val="00C16626"/>
    <w:rsid w:val="00C17B9D"/>
    <w:rsid w:val="00C21705"/>
    <w:rsid w:val="00C21805"/>
    <w:rsid w:val="00C22E07"/>
    <w:rsid w:val="00C22EE3"/>
    <w:rsid w:val="00C25E9B"/>
    <w:rsid w:val="00C34866"/>
    <w:rsid w:val="00C349DC"/>
    <w:rsid w:val="00C35E50"/>
    <w:rsid w:val="00C36448"/>
    <w:rsid w:val="00C3703A"/>
    <w:rsid w:val="00C402FC"/>
    <w:rsid w:val="00C4121B"/>
    <w:rsid w:val="00C41979"/>
    <w:rsid w:val="00C4419A"/>
    <w:rsid w:val="00C44378"/>
    <w:rsid w:val="00C456C3"/>
    <w:rsid w:val="00C45B15"/>
    <w:rsid w:val="00C46253"/>
    <w:rsid w:val="00C464B8"/>
    <w:rsid w:val="00C46580"/>
    <w:rsid w:val="00C46593"/>
    <w:rsid w:val="00C502BB"/>
    <w:rsid w:val="00C502E2"/>
    <w:rsid w:val="00C50B0F"/>
    <w:rsid w:val="00C50DAE"/>
    <w:rsid w:val="00C51B84"/>
    <w:rsid w:val="00C531CB"/>
    <w:rsid w:val="00C5395B"/>
    <w:rsid w:val="00C55CC6"/>
    <w:rsid w:val="00C5618D"/>
    <w:rsid w:val="00C604BC"/>
    <w:rsid w:val="00C61A86"/>
    <w:rsid w:val="00C6499B"/>
    <w:rsid w:val="00C65285"/>
    <w:rsid w:val="00C65CE6"/>
    <w:rsid w:val="00C66AC8"/>
    <w:rsid w:val="00C67A9D"/>
    <w:rsid w:val="00C67BCA"/>
    <w:rsid w:val="00C710A3"/>
    <w:rsid w:val="00C71461"/>
    <w:rsid w:val="00C71DB6"/>
    <w:rsid w:val="00C71DC2"/>
    <w:rsid w:val="00C73853"/>
    <w:rsid w:val="00C73E22"/>
    <w:rsid w:val="00C77184"/>
    <w:rsid w:val="00C778A1"/>
    <w:rsid w:val="00C81199"/>
    <w:rsid w:val="00C827BA"/>
    <w:rsid w:val="00C82D28"/>
    <w:rsid w:val="00C84EEB"/>
    <w:rsid w:val="00C85A53"/>
    <w:rsid w:val="00C872D8"/>
    <w:rsid w:val="00C90BD9"/>
    <w:rsid w:val="00C918CD"/>
    <w:rsid w:val="00C93165"/>
    <w:rsid w:val="00C9324D"/>
    <w:rsid w:val="00C934FF"/>
    <w:rsid w:val="00C935C7"/>
    <w:rsid w:val="00C936AA"/>
    <w:rsid w:val="00C94BE7"/>
    <w:rsid w:val="00C94EAC"/>
    <w:rsid w:val="00C95F78"/>
    <w:rsid w:val="00C971D2"/>
    <w:rsid w:val="00CA0981"/>
    <w:rsid w:val="00CA1A56"/>
    <w:rsid w:val="00CA1EFF"/>
    <w:rsid w:val="00CA341C"/>
    <w:rsid w:val="00CA396D"/>
    <w:rsid w:val="00CA434A"/>
    <w:rsid w:val="00CA489C"/>
    <w:rsid w:val="00CA640B"/>
    <w:rsid w:val="00CA7CBB"/>
    <w:rsid w:val="00CB08BD"/>
    <w:rsid w:val="00CB0C6B"/>
    <w:rsid w:val="00CB0C72"/>
    <w:rsid w:val="00CB0FD4"/>
    <w:rsid w:val="00CB1171"/>
    <w:rsid w:val="00CB22F7"/>
    <w:rsid w:val="00CB29BE"/>
    <w:rsid w:val="00CB351A"/>
    <w:rsid w:val="00CB37BB"/>
    <w:rsid w:val="00CB7127"/>
    <w:rsid w:val="00CB74FC"/>
    <w:rsid w:val="00CC00C6"/>
    <w:rsid w:val="00CC125E"/>
    <w:rsid w:val="00CC1489"/>
    <w:rsid w:val="00CC28B5"/>
    <w:rsid w:val="00CC4790"/>
    <w:rsid w:val="00CC5DC6"/>
    <w:rsid w:val="00CC6661"/>
    <w:rsid w:val="00CC667E"/>
    <w:rsid w:val="00CC6FD0"/>
    <w:rsid w:val="00CC7A08"/>
    <w:rsid w:val="00CD081D"/>
    <w:rsid w:val="00CD1EEB"/>
    <w:rsid w:val="00CD314E"/>
    <w:rsid w:val="00CD3815"/>
    <w:rsid w:val="00CD39CA"/>
    <w:rsid w:val="00CD6F08"/>
    <w:rsid w:val="00CE05CC"/>
    <w:rsid w:val="00CE0F32"/>
    <w:rsid w:val="00CE1764"/>
    <w:rsid w:val="00CE1BFB"/>
    <w:rsid w:val="00CE2267"/>
    <w:rsid w:val="00CE2BA2"/>
    <w:rsid w:val="00CE3DF1"/>
    <w:rsid w:val="00CE3F67"/>
    <w:rsid w:val="00CE5E9F"/>
    <w:rsid w:val="00CE69D9"/>
    <w:rsid w:val="00CE77AA"/>
    <w:rsid w:val="00CF05C0"/>
    <w:rsid w:val="00CF1E4F"/>
    <w:rsid w:val="00CF41A7"/>
    <w:rsid w:val="00CF49DD"/>
    <w:rsid w:val="00CF66D7"/>
    <w:rsid w:val="00D0185C"/>
    <w:rsid w:val="00D020ED"/>
    <w:rsid w:val="00D03E15"/>
    <w:rsid w:val="00D046E5"/>
    <w:rsid w:val="00D05299"/>
    <w:rsid w:val="00D06803"/>
    <w:rsid w:val="00D077EE"/>
    <w:rsid w:val="00D07F7D"/>
    <w:rsid w:val="00D1112B"/>
    <w:rsid w:val="00D111E4"/>
    <w:rsid w:val="00D1265E"/>
    <w:rsid w:val="00D13B8E"/>
    <w:rsid w:val="00D13E4E"/>
    <w:rsid w:val="00D149FE"/>
    <w:rsid w:val="00D15888"/>
    <w:rsid w:val="00D160BE"/>
    <w:rsid w:val="00D20500"/>
    <w:rsid w:val="00D23C2F"/>
    <w:rsid w:val="00D24B55"/>
    <w:rsid w:val="00D26C8A"/>
    <w:rsid w:val="00D26CFF"/>
    <w:rsid w:val="00D31592"/>
    <w:rsid w:val="00D32707"/>
    <w:rsid w:val="00D346C6"/>
    <w:rsid w:val="00D355FE"/>
    <w:rsid w:val="00D36B3B"/>
    <w:rsid w:val="00D37BFF"/>
    <w:rsid w:val="00D41BE7"/>
    <w:rsid w:val="00D42569"/>
    <w:rsid w:val="00D435E2"/>
    <w:rsid w:val="00D436D7"/>
    <w:rsid w:val="00D43843"/>
    <w:rsid w:val="00D44912"/>
    <w:rsid w:val="00D44A89"/>
    <w:rsid w:val="00D46256"/>
    <w:rsid w:val="00D507C9"/>
    <w:rsid w:val="00D50FFC"/>
    <w:rsid w:val="00D515D9"/>
    <w:rsid w:val="00D5183B"/>
    <w:rsid w:val="00D5186E"/>
    <w:rsid w:val="00D518B4"/>
    <w:rsid w:val="00D529BC"/>
    <w:rsid w:val="00D52A9A"/>
    <w:rsid w:val="00D533D9"/>
    <w:rsid w:val="00D54CE1"/>
    <w:rsid w:val="00D55054"/>
    <w:rsid w:val="00D565A9"/>
    <w:rsid w:val="00D56F24"/>
    <w:rsid w:val="00D606D9"/>
    <w:rsid w:val="00D61550"/>
    <w:rsid w:val="00D6189E"/>
    <w:rsid w:val="00D63D68"/>
    <w:rsid w:val="00D63F28"/>
    <w:rsid w:val="00D64EEA"/>
    <w:rsid w:val="00D65581"/>
    <w:rsid w:val="00D65EF7"/>
    <w:rsid w:val="00D66BF5"/>
    <w:rsid w:val="00D67729"/>
    <w:rsid w:val="00D7023B"/>
    <w:rsid w:val="00D704F0"/>
    <w:rsid w:val="00D70756"/>
    <w:rsid w:val="00D713DA"/>
    <w:rsid w:val="00D715C4"/>
    <w:rsid w:val="00D73755"/>
    <w:rsid w:val="00D73B97"/>
    <w:rsid w:val="00D73EBC"/>
    <w:rsid w:val="00D80474"/>
    <w:rsid w:val="00D81CA6"/>
    <w:rsid w:val="00D8551D"/>
    <w:rsid w:val="00D86B4D"/>
    <w:rsid w:val="00D90746"/>
    <w:rsid w:val="00D917D6"/>
    <w:rsid w:val="00D91A30"/>
    <w:rsid w:val="00D92149"/>
    <w:rsid w:val="00D9275A"/>
    <w:rsid w:val="00D9328B"/>
    <w:rsid w:val="00D94A7B"/>
    <w:rsid w:val="00D95EA9"/>
    <w:rsid w:val="00D9697D"/>
    <w:rsid w:val="00DA1499"/>
    <w:rsid w:val="00DA15EF"/>
    <w:rsid w:val="00DA4B2A"/>
    <w:rsid w:val="00DB1C2C"/>
    <w:rsid w:val="00DB4373"/>
    <w:rsid w:val="00DB4DF5"/>
    <w:rsid w:val="00DB7637"/>
    <w:rsid w:val="00DB7775"/>
    <w:rsid w:val="00DC0D1D"/>
    <w:rsid w:val="00DC2D58"/>
    <w:rsid w:val="00DC3994"/>
    <w:rsid w:val="00DC3CAD"/>
    <w:rsid w:val="00DC429D"/>
    <w:rsid w:val="00DD24FF"/>
    <w:rsid w:val="00DD2FC3"/>
    <w:rsid w:val="00DD332B"/>
    <w:rsid w:val="00DE21DA"/>
    <w:rsid w:val="00DE520C"/>
    <w:rsid w:val="00DE69E3"/>
    <w:rsid w:val="00DF1737"/>
    <w:rsid w:val="00DF2431"/>
    <w:rsid w:val="00DF34E9"/>
    <w:rsid w:val="00DF373D"/>
    <w:rsid w:val="00DF42A5"/>
    <w:rsid w:val="00DF44BA"/>
    <w:rsid w:val="00DF46BC"/>
    <w:rsid w:val="00DF6FBF"/>
    <w:rsid w:val="00DF70AC"/>
    <w:rsid w:val="00E0006F"/>
    <w:rsid w:val="00E00BD4"/>
    <w:rsid w:val="00E027DC"/>
    <w:rsid w:val="00E02AC2"/>
    <w:rsid w:val="00E054BC"/>
    <w:rsid w:val="00E06021"/>
    <w:rsid w:val="00E060D3"/>
    <w:rsid w:val="00E063BB"/>
    <w:rsid w:val="00E06A2C"/>
    <w:rsid w:val="00E079F1"/>
    <w:rsid w:val="00E07FBB"/>
    <w:rsid w:val="00E11165"/>
    <w:rsid w:val="00E11582"/>
    <w:rsid w:val="00E11E6B"/>
    <w:rsid w:val="00E13364"/>
    <w:rsid w:val="00E15E8C"/>
    <w:rsid w:val="00E178A1"/>
    <w:rsid w:val="00E209BD"/>
    <w:rsid w:val="00E22367"/>
    <w:rsid w:val="00E22EB3"/>
    <w:rsid w:val="00E22FF2"/>
    <w:rsid w:val="00E23D16"/>
    <w:rsid w:val="00E2513B"/>
    <w:rsid w:val="00E26559"/>
    <w:rsid w:val="00E26BB3"/>
    <w:rsid w:val="00E270C4"/>
    <w:rsid w:val="00E2719C"/>
    <w:rsid w:val="00E2758D"/>
    <w:rsid w:val="00E27652"/>
    <w:rsid w:val="00E30E0F"/>
    <w:rsid w:val="00E31398"/>
    <w:rsid w:val="00E32118"/>
    <w:rsid w:val="00E3263E"/>
    <w:rsid w:val="00E32FEC"/>
    <w:rsid w:val="00E341A8"/>
    <w:rsid w:val="00E36102"/>
    <w:rsid w:val="00E36A4F"/>
    <w:rsid w:val="00E36B00"/>
    <w:rsid w:val="00E37421"/>
    <w:rsid w:val="00E41B9C"/>
    <w:rsid w:val="00E44385"/>
    <w:rsid w:val="00E4580E"/>
    <w:rsid w:val="00E46659"/>
    <w:rsid w:val="00E469B0"/>
    <w:rsid w:val="00E47474"/>
    <w:rsid w:val="00E50074"/>
    <w:rsid w:val="00E502A9"/>
    <w:rsid w:val="00E507C4"/>
    <w:rsid w:val="00E50A39"/>
    <w:rsid w:val="00E50F4B"/>
    <w:rsid w:val="00E52417"/>
    <w:rsid w:val="00E534E2"/>
    <w:rsid w:val="00E53A2A"/>
    <w:rsid w:val="00E55115"/>
    <w:rsid w:val="00E559DD"/>
    <w:rsid w:val="00E61B12"/>
    <w:rsid w:val="00E61F4C"/>
    <w:rsid w:val="00E62364"/>
    <w:rsid w:val="00E6350C"/>
    <w:rsid w:val="00E650C9"/>
    <w:rsid w:val="00E6525A"/>
    <w:rsid w:val="00E65EAA"/>
    <w:rsid w:val="00E66863"/>
    <w:rsid w:val="00E67261"/>
    <w:rsid w:val="00E705F2"/>
    <w:rsid w:val="00E71411"/>
    <w:rsid w:val="00E74E10"/>
    <w:rsid w:val="00E76A16"/>
    <w:rsid w:val="00E776AE"/>
    <w:rsid w:val="00E80B4F"/>
    <w:rsid w:val="00E81118"/>
    <w:rsid w:val="00E81E0B"/>
    <w:rsid w:val="00E8226D"/>
    <w:rsid w:val="00E8330F"/>
    <w:rsid w:val="00E834A0"/>
    <w:rsid w:val="00E843A6"/>
    <w:rsid w:val="00E84E34"/>
    <w:rsid w:val="00E851A9"/>
    <w:rsid w:val="00E85C48"/>
    <w:rsid w:val="00E9094D"/>
    <w:rsid w:val="00E91D0D"/>
    <w:rsid w:val="00E94B01"/>
    <w:rsid w:val="00E95CB1"/>
    <w:rsid w:val="00E97DA8"/>
    <w:rsid w:val="00EA12AC"/>
    <w:rsid w:val="00EA21C9"/>
    <w:rsid w:val="00EA4AB7"/>
    <w:rsid w:val="00EA4B5A"/>
    <w:rsid w:val="00EA4D1D"/>
    <w:rsid w:val="00EA5E38"/>
    <w:rsid w:val="00EA615B"/>
    <w:rsid w:val="00EA64E6"/>
    <w:rsid w:val="00EA6619"/>
    <w:rsid w:val="00EA6B73"/>
    <w:rsid w:val="00EA70A2"/>
    <w:rsid w:val="00EB2A67"/>
    <w:rsid w:val="00EB496D"/>
    <w:rsid w:val="00EB4CA9"/>
    <w:rsid w:val="00EB4EF2"/>
    <w:rsid w:val="00EB55E3"/>
    <w:rsid w:val="00EB69D6"/>
    <w:rsid w:val="00EC021C"/>
    <w:rsid w:val="00EC13F3"/>
    <w:rsid w:val="00EC1CD8"/>
    <w:rsid w:val="00EC2A5E"/>
    <w:rsid w:val="00EC43EC"/>
    <w:rsid w:val="00EC60D6"/>
    <w:rsid w:val="00EC6D53"/>
    <w:rsid w:val="00EC71FE"/>
    <w:rsid w:val="00EC7891"/>
    <w:rsid w:val="00EC7CD1"/>
    <w:rsid w:val="00EC7E00"/>
    <w:rsid w:val="00ED0BB3"/>
    <w:rsid w:val="00ED5ADF"/>
    <w:rsid w:val="00ED6E6D"/>
    <w:rsid w:val="00ED74AE"/>
    <w:rsid w:val="00ED752F"/>
    <w:rsid w:val="00EE1345"/>
    <w:rsid w:val="00EE1B87"/>
    <w:rsid w:val="00EE23B2"/>
    <w:rsid w:val="00EE2962"/>
    <w:rsid w:val="00EE39DE"/>
    <w:rsid w:val="00EE409E"/>
    <w:rsid w:val="00EE56D1"/>
    <w:rsid w:val="00EF1B1D"/>
    <w:rsid w:val="00EF206C"/>
    <w:rsid w:val="00EF24D8"/>
    <w:rsid w:val="00EF42DE"/>
    <w:rsid w:val="00EF5C20"/>
    <w:rsid w:val="00EF641F"/>
    <w:rsid w:val="00EF7283"/>
    <w:rsid w:val="00F016CD"/>
    <w:rsid w:val="00F01B69"/>
    <w:rsid w:val="00F01BCA"/>
    <w:rsid w:val="00F03A12"/>
    <w:rsid w:val="00F066DB"/>
    <w:rsid w:val="00F06EDF"/>
    <w:rsid w:val="00F101BE"/>
    <w:rsid w:val="00F12210"/>
    <w:rsid w:val="00F133DC"/>
    <w:rsid w:val="00F13661"/>
    <w:rsid w:val="00F139F9"/>
    <w:rsid w:val="00F14409"/>
    <w:rsid w:val="00F15895"/>
    <w:rsid w:val="00F15EF9"/>
    <w:rsid w:val="00F2137F"/>
    <w:rsid w:val="00F21A3A"/>
    <w:rsid w:val="00F26FA0"/>
    <w:rsid w:val="00F30D83"/>
    <w:rsid w:val="00F32EE6"/>
    <w:rsid w:val="00F33ABA"/>
    <w:rsid w:val="00F33EF7"/>
    <w:rsid w:val="00F35F32"/>
    <w:rsid w:val="00F366FE"/>
    <w:rsid w:val="00F40B78"/>
    <w:rsid w:val="00F40DF4"/>
    <w:rsid w:val="00F40E4E"/>
    <w:rsid w:val="00F418F2"/>
    <w:rsid w:val="00F42EEB"/>
    <w:rsid w:val="00F437C1"/>
    <w:rsid w:val="00F4435E"/>
    <w:rsid w:val="00F4468A"/>
    <w:rsid w:val="00F476F5"/>
    <w:rsid w:val="00F50511"/>
    <w:rsid w:val="00F50E71"/>
    <w:rsid w:val="00F516C6"/>
    <w:rsid w:val="00F536AB"/>
    <w:rsid w:val="00F53CB3"/>
    <w:rsid w:val="00F55778"/>
    <w:rsid w:val="00F57E0B"/>
    <w:rsid w:val="00F6087B"/>
    <w:rsid w:val="00F61183"/>
    <w:rsid w:val="00F61756"/>
    <w:rsid w:val="00F61B5B"/>
    <w:rsid w:val="00F61F7B"/>
    <w:rsid w:val="00F62D9F"/>
    <w:rsid w:val="00F633AA"/>
    <w:rsid w:val="00F634C5"/>
    <w:rsid w:val="00F63618"/>
    <w:rsid w:val="00F63F64"/>
    <w:rsid w:val="00F656F0"/>
    <w:rsid w:val="00F71B3B"/>
    <w:rsid w:val="00F72596"/>
    <w:rsid w:val="00F72A23"/>
    <w:rsid w:val="00F742A3"/>
    <w:rsid w:val="00F7446C"/>
    <w:rsid w:val="00F75030"/>
    <w:rsid w:val="00F75E7B"/>
    <w:rsid w:val="00F761C4"/>
    <w:rsid w:val="00F76FCD"/>
    <w:rsid w:val="00F8049C"/>
    <w:rsid w:val="00F80CED"/>
    <w:rsid w:val="00F82053"/>
    <w:rsid w:val="00F84669"/>
    <w:rsid w:val="00F84C8F"/>
    <w:rsid w:val="00F86D6C"/>
    <w:rsid w:val="00F86D8C"/>
    <w:rsid w:val="00F91925"/>
    <w:rsid w:val="00F925DE"/>
    <w:rsid w:val="00F93C0C"/>
    <w:rsid w:val="00F95934"/>
    <w:rsid w:val="00F96934"/>
    <w:rsid w:val="00F9702C"/>
    <w:rsid w:val="00F9739C"/>
    <w:rsid w:val="00F97D2A"/>
    <w:rsid w:val="00FA0175"/>
    <w:rsid w:val="00FA2642"/>
    <w:rsid w:val="00FA2B41"/>
    <w:rsid w:val="00FA5DAE"/>
    <w:rsid w:val="00FA617A"/>
    <w:rsid w:val="00FA72B9"/>
    <w:rsid w:val="00FA7991"/>
    <w:rsid w:val="00FA7E53"/>
    <w:rsid w:val="00FB197D"/>
    <w:rsid w:val="00FB234E"/>
    <w:rsid w:val="00FB271A"/>
    <w:rsid w:val="00FB65C8"/>
    <w:rsid w:val="00FB7A6B"/>
    <w:rsid w:val="00FB7DED"/>
    <w:rsid w:val="00FC1225"/>
    <w:rsid w:val="00FC1445"/>
    <w:rsid w:val="00FC2CE8"/>
    <w:rsid w:val="00FC3BAA"/>
    <w:rsid w:val="00FC6DAD"/>
    <w:rsid w:val="00FC7400"/>
    <w:rsid w:val="00FC75C4"/>
    <w:rsid w:val="00FD0358"/>
    <w:rsid w:val="00FD192F"/>
    <w:rsid w:val="00FD40FA"/>
    <w:rsid w:val="00FD42AC"/>
    <w:rsid w:val="00FD5F7B"/>
    <w:rsid w:val="00FD60A5"/>
    <w:rsid w:val="00FD6A2C"/>
    <w:rsid w:val="00FD6C07"/>
    <w:rsid w:val="00FD75A2"/>
    <w:rsid w:val="00FD7B42"/>
    <w:rsid w:val="00FD7E2D"/>
    <w:rsid w:val="00FE1273"/>
    <w:rsid w:val="00FE2602"/>
    <w:rsid w:val="00FE5240"/>
    <w:rsid w:val="00FE7D4D"/>
    <w:rsid w:val="00FF0033"/>
    <w:rsid w:val="00FF01D4"/>
    <w:rsid w:val="00FF02CD"/>
    <w:rsid w:val="00FF0F11"/>
    <w:rsid w:val="00FF110A"/>
    <w:rsid w:val="00FF1F01"/>
    <w:rsid w:val="00FF2AA7"/>
    <w:rsid w:val="00FF449F"/>
    <w:rsid w:val="00FF4F0F"/>
    <w:rsid w:val="00FF5E7C"/>
    <w:rsid w:val="00FF6701"/>
    <w:rsid w:val="00FF7FE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AEE9D2D"/>
  <w15:docId w15:val="{DDD422B4-9C12-4148-95CA-C18908347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IRESC)"/>
    <w:qFormat/>
    <w:rsid w:val="00C73853"/>
    <w:pPr>
      <w:spacing w:after="400" w:line="300" w:lineRule="exact"/>
      <w:ind w:leftChars="322" w:left="322" w:right="567"/>
      <w:contextualSpacing/>
    </w:pPr>
    <w:rPr>
      <w:rFonts w:ascii="Helvetica-Light" w:eastAsia="PMingLiU" w:hAnsi="Helvetica-Light" w:cs="Times New Roman"/>
      <w:kern w:val="0"/>
      <w:sz w:val="22"/>
      <w:lang w:val="en-GB"/>
    </w:rPr>
  </w:style>
  <w:style w:type="paragraph" w:styleId="Heading1">
    <w:name w:val="heading 1"/>
    <w:aliases w:val="Lv1 (IRESC),Title 1,Heading 1- Sumandak,Group heading,GEE,Heading 1 - report"/>
    <w:basedOn w:val="Normal"/>
    <w:next w:val="Normal"/>
    <w:link w:val="Heading1Char"/>
    <w:uiPriority w:val="9"/>
    <w:qFormat/>
    <w:rsid w:val="00E15E8C"/>
    <w:pPr>
      <w:keepNext/>
      <w:numPr>
        <w:numId w:val="5"/>
      </w:numPr>
      <w:spacing w:before="180" w:line="432" w:lineRule="exact"/>
      <w:ind w:leftChars="0" w:left="0" w:rightChars="257" w:right="565"/>
      <w:outlineLvl w:val="0"/>
    </w:pPr>
    <w:rPr>
      <w:rFonts w:ascii="Helvetica" w:eastAsiaTheme="minorEastAsia" w:hAnsi="Helvetica" w:cs="Helvetica"/>
      <w:b/>
      <w:bCs/>
      <w:caps/>
      <w:color w:val="AE1828"/>
      <w:kern w:val="52"/>
      <w:sz w:val="36"/>
      <w:szCs w:val="36"/>
    </w:rPr>
  </w:style>
  <w:style w:type="paragraph" w:styleId="Heading2">
    <w:name w:val="heading 2"/>
    <w:aliases w:val="Lv2 (IRESC),TITOLO 2,Reset numbering,h2,2,Heading 2subnumbered,2 headline,h,21,A.B.C.,2 headline1,h5,211,h21,A.B.C.1,heading 21,2 headline2,h6,212,h22,A.B.C.2,heading 22,2 headline3,h7,213,h23,A.B.C.3,heading 23,Chapter Number/Appendix Letter"/>
    <w:basedOn w:val="Normal"/>
    <w:next w:val="Normal"/>
    <w:link w:val="Heading2Char"/>
    <w:uiPriority w:val="9"/>
    <w:unhideWhenUsed/>
    <w:qFormat/>
    <w:rsid w:val="003D6226"/>
    <w:pPr>
      <w:keepNext/>
      <w:numPr>
        <w:ilvl w:val="1"/>
        <w:numId w:val="7"/>
      </w:numPr>
      <w:ind w:leftChars="0" w:left="0"/>
      <w:outlineLvl w:val="1"/>
    </w:pPr>
    <w:rPr>
      <w:rFonts w:ascii="Helvetica" w:eastAsia="Helvetica" w:hAnsi="Helvetica" w:cs="Helvetica"/>
      <w:b/>
      <w:bCs/>
      <w:caps/>
      <w:color w:val="AE1828"/>
      <w:sz w:val="30"/>
      <w:szCs w:val="30"/>
    </w:rPr>
  </w:style>
  <w:style w:type="paragraph" w:styleId="Heading3">
    <w:name w:val="heading 3"/>
    <w:aliases w:val="Lv3 (IRESC),Char,.1.1,Title 3,Spec 3,TITLE 3,Heading 3DBM,Heading 3DBM1,Section,X.X.X,§1.1.1,§1.1.1.,Titolo 3 Carattere,Titolo 3 Carattere1 Carattere,Titolo 3 Carattere Carattere Carattere,Underrubrik2,Titolo 3 Carattere Carattere,Subparagraaf"/>
    <w:basedOn w:val="Normal"/>
    <w:next w:val="Normal"/>
    <w:link w:val="Heading3Char"/>
    <w:uiPriority w:val="9"/>
    <w:unhideWhenUsed/>
    <w:qFormat/>
    <w:rsid w:val="00CC7A08"/>
    <w:pPr>
      <w:keepNext/>
      <w:numPr>
        <w:ilvl w:val="2"/>
        <w:numId w:val="6"/>
      </w:numPr>
      <w:spacing w:afterLines="25" w:after="90"/>
      <w:ind w:leftChars="0" w:left="703" w:rightChars="245" w:right="566" w:hanging="703"/>
      <w:outlineLvl w:val="2"/>
    </w:pPr>
    <w:rPr>
      <w:rFonts w:ascii="Helvetica" w:eastAsia="Helvetica" w:hAnsi="Helvetica" w:cs="Helvetica"/>
      <w:b/>
      <w:bCs/>
      <w:lang w:eastAsia="zh-HK"/>
    </w:rPr>
  </w:style>
  <w:style w:type="paragraph" w:styleId="Heading4">
    <w:name w:val="heading 4"/>
    <w:aliases w:val="Lv4 (IRESC)"/>
    <w:basedOn w:val="Normal"/>
    <w:next w:val="Normal"/>
    <w:link w:val="Heading4Char"/>
    <w:uiPriority w:val="9"/>
    <w:unhideWhenUsed/>
    <w:qFormat/>
    <w:rsid w:val="00E61B12"/>
    <w:pPr>
      <w:keepNext/>
      <w:spacing w:afterLines="5" w:after="18"/>
      <w:ind w:leftChars="321" w:left="321" w:rightChars="258" w:right="568" w:hanging="2"/>
      <w:outlineLvl w:val="3"/>
    </w:pPr>
    <w:rPr>
      <w:rFonts w:ascii="Helvetica" w:eastAsia="Helvetica" w:hAnsi="Helvetica" w:cs="Helvetica"/>
      <w:i/>
    </w:rPr>
  </w:style>
  <w:style w:type="paragraph" w:styleId="Heading5">
    <w:name w:val="heading 5"/>
    <w:basedOn w:val="Normal"/>
    <w:next w:val="Normal"/>
    <w:link w:val="Heading5Char"/>
    <w:uiPriority w:val="9"/>
    <w:unhideWhenUsed/>
    <w:rsid w:val="006B4CAE"/>
    <w:pPr>
      <w:keepNext/>
      <w:spacing w:line="720" w:lineRule="atLeast"/>
      <w:ind w:leftChars="200" w:left="200"/>
      <w:outlineLvl w:val="4"/>
    </w:pPr>
    <w:rPr>
      <w:rFonts w:asciiTheme="majorHAnsi" w:eastAsiaTheme="majorEastAsia" w:hAnsiTheme="majorHAnsi" w:cstheme="majorBidi"/>
      <w:b/>
      <w:bCs/>
      <w:sz w:val="36"/>
      <w:szCs w:val="36"/>
      <w:lang w:val="en-US"/>
    </w:rPr>
  </w:style>
  <w:style w:type="paragraph" w:styleId="Heading6">
    <w:name w:val="heading 6"/>
    <w:basedOn w:val="Normal"/>
    <w:next w:val="Normal"/>
    <w:link w:val="Heading6Char"/>
    <w:uiPriority w:val="9"/>
    <w:unhideWhenUsed/>
    <w:rsid w:val="006B4CAE"/>
    <w:pPr>
      <w:keepNext/>
      <w:spacing w:line="720" w:lineRule="atLeast"/>
      <w:ind w:leftChars="200" w:left="200"/>
      <w:outlineLvl w:val="5"/>
    </w:pPr>
    <w:rPr>
      <w:rFonts w:asciiTheme="majorHAnsi" w:eastAsiaTheme="majorEastAsia" w:hAnsiTheme="majorHAnsi" w:cstheme="majorBidi"/>
      <w:sz w:val="36"/>
      <w:szCs w:val="36"/>
      <w:lang w:val="en-US"/>
    </w:rPr>
  </w:style>
  <w:style w:type="paragraph" w:styleId="Heading7">
    <w:name w:val="heading 7"/>
    <w:basedOn w:val="Normal"/>
    <w:next w:val="Normal"/>
    <w:link w:val="Heading7Char"/>
    <w:uiPriority w:val="9"/>
    <w:unhideWhenUsed/>
    <w:rsid w:val="006B4CAE"/>
    <w:pPr>
      <w:keepNext/>
      <w:spacing w:line="720" w:lineRule="atLeast"/>
      <w:ind w:leftChars="400" w:left="400"/>
      <w:outlineLvl w:val="6"/>
    </w:pPr>
    <w:rPr>
      <w:rFonts w:asciiTheme="majorHAnsi" w:eastAsiaTheme="majorEastAsia" w:hAnsiTheme="majorHAnsi" w:cstheme="majorBidi"/>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v1 (IRESC) Char,Title 1 Char,Heading 1- Sumandak Char,Group heading Char,GEE Char,Heading 1 - report Char"/>
    <w:basedOn w:val="DefaultParagraphFont"/>
    <w:link w:val="Heading1"/>
    <w:uiPriority w:val="9"/>
    <w:rsid w:val="00E15E8C"/>
    <w:rPr>
      <w:rFonts w:ascii="Helvetica" w:hAnsi="Helvetica" w:cs="Helvetica"/>
      <w:b/>
      <w:bCs/>
      <w:caps/>
      <w:color w:val="AE1828"/>
      <w:kern w:val="52"/>
      <w:sz w:val="36"/>
      <w:szCs w:val="36"/>
      <w:lang w:val="en-GB"/>
    </w:rPr>
  </w:style>
  <w:style w:type="character" w:customStyle="1" w:styleId="Heading2Char">
    <w:name w:val="Heading 2 Char"/>
    <w:aliases w:val="Lv2 (IRESC) Char,TITOLO 2 Char,Reset numbering Char,h2 Char,2 Char,Heading 2subnumbered Char,2 headline Char,h Char,21 Char,A.B.C. Char,2 headline1 Char,h5 Char,211 Char,h21 Char,A.B.C.1 Char,heading 21 Char,2 headline2 Char,h6 Char"/>
    <w:basedOn w:val="DefaultParagraphFont"/>
    <w:link w:val="Heading2"/>
    <w:uiPriority w:val="9"/>
    <w:rsid w:val="003D6226"/>
    <w:rPr>
      <w:rFonts w:ascii="Helvetica" w:eastAsia="Helvetica" w:hAnsi="Helvetica" w:cs="Helvetica"/>
      <w:b/>
      <w:bCs/>
      <w:caps/>
      <w:color w:val="AE1828"/>
      <w:kern w:val="0"/>
      <w:sz w:val="30"/>
      <w:szCs w:val="30"/>
      <w:lang w:val="en-GB"/>
    </w:rPr>
  </w:style>
  <w:style w:type="character" w:customStyle="1" w:styleId="Heading3Char">
    <w:name w:val="Heading 3 Char"/>
    <w:aliases w:val="Lv3 (IRESC) Char,Char Char,.1.1 Char,Title 3 Char,Spec 3 Char,TITLE 3 Char,Heading 3DBM Char,Heading 3DBM1 Char,Section Char,X.X.X Char,§1.1.1 Char,§1.1.1. Char,Titolo 3 Carattere Char,Titolo 3 Carattere1 Carattere Char,Underrubrik2 Char"/>
    <w:basedOn w:val="DefaultParagraphFont"/>
    <w:link w:val="Heading3"/>
    <w:uiPriority w:val="9"/>
    <w:rsid w:val="00CC7A08"/>
    <w:rPr>
      <w:rFonts w:ascii="Helvetica" w:eastAsia="Helvetica" w:hAnsi="Helvetica" w:cs="Helvetica"/>
      <w:b/>
      <w:bCs/>
      <w:kern w:val="0"/>
      <w:sz w:val="22"/>
      <w:lang w:val="en-GB" w:eastAsia="zh-HK"/>
    </w:rPr>
  </w:style>
  <w:style w:type="character" w:customStyle="1" w:styleId="Heading4Char">
    <w:name w:val="Heading 4 Char"/>
    <w:aliases w:val="Lv4 (IRESC) Char"/>
    <w:basedOn w:val="DefaultParagraphFont"/>
    <w:link w:val="Heading4"/>
    <w:uiPriority w:val="9"/>
    <w:rsid w:val="00E61B12"/>
    <w:rPr>
      <w:rFonts w:ascii="Helvetica" w:eastAsia="Helvetica" w:hAnsi="Helvetica" w:cs="Helvetica"/>
      <w:i/>
      <w:kern w:val="0"/>
      <w:sz w:val="22"/>
    </w:rPr>
  </w:style>
  <w:style w:type="numbering" w:customStyle="1" w:styleId="Trial1">
    <w:name w:val="Trial 1"/>
    <w:uiPriority w:val="99"/>
    <w:rsid w:val="00E61B12"/>
    <w:pPr>
      <w:numPr>
        <w:numId w:val="1"/>
      </w:numPr>
    </w:pPr>
  </w:style>
  <w:style w:type="paragraph" w:styleId="Header">
    <w:name w:val="header"/>
    <w:basedOn w:val="Normal"/>
    <w:link w:val="HeaderChar"/>
    <w:uiPriority w:val="99"/>
    <w:unhideWhenUsed/>
    <w:rsid w:val="00E61B12"/>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E61B12"/>
    <w:rPr>
      <w:rFonts w:ascii="Helvetica-Light" w:eastAsia="PMingLiU" w:hAnsi="Helvetica-Light" w:cs="Times New Roman"/>
      <w:kern w:val="0"/>
      <w:sz w:val="20"/>
      <w:szCs w:val="20"/>
    </w:rPr>
  </w:style>
  <w:style w:type="paragraph" w:styleId="Footer">
    <w:name w:val="footer"/>
    <w:basedOn w:val="Normal"/>
    <w:link w:val="FooterChar"/>
    <w:uiPriority w:val="99"/>
    <w:unhideWhenUsed/>
    <w:rsid w:val="00E61B12"/>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E61B12"/>
    <w:rPr>
      <w:rFonts w:ascii="Helvetica-Light" w:eastAsia="PMingLiU" w:hAnsi="Helvetica-Light" w:cs="Times New Roman"/>
      <w:kern w:val="0"/>
      <w:sz w:val="20"/>
      <w:szCs w:val="20"/>
    </w:rPr>
  </w:style>
  <w:style w:type="paragraph" w:customStyle="1" w:styleId="Bullet1IRESC">
    <w:name w:val="Bullet_1 (IRESC)"/>
    <w:basedOn w:val="Normal"/>
    <w:link w:val="Bullet1IRESC0"/>
    <w:qFormat/>
    <w:rsid w:val="00E00BD4"/>
    <w:pPr>
      <w:numPr>
        <w:numId w:val="2"/>
      </w:numPr>
      <w:spacing w:afterLines="20" w:after="72"/>
      <w:ind w:leftChars="0" w:rightChars="257" w:right="565"/>
      <w:jc w:val="both"/>
    </w:pPr>
    <w:rPr>
      <w:lang w:eastAsia="zh-HK"/>
    </w:rPr>
  </w:style>
  <w:style w:type="paragraph" w:customStyle="1" w:styleId="Bullet2IRESC">
    <w:name w:val="Bullet_2 (IRESC)"/>
    <w:basedOn w:val="Bullet1IRESC"/>
    <w:link w:val="Bullet2IRESC0"/>
    <w:qFormat/>
    <w:rsid w:val="00E61B12"/>
    <w:pPr>
      <w:numPr>
        <w:numId w:val="3"/>
      </w:numPr>
      <w:ind w:left="1616" w:hanging="482"/>
    </w:pPr>
  </w:style>
  <w:style w:type="character" w:customStyle="1" w:styleId="Bullet1IRESC0">
    <w:name w:val="Bullet_1 (IRESC) 字元"/>
    <w:basedOn w:val="DefaultParagraphFont"/>
    <w:link w:val="Bullet1IRESC"/>
    <w:rsid w:val="00E00BD4"/>
    <w:rPr>
      <w:rFonts w:ascii="Helvetica-Light" w:eastAsia="PMingLiU" w:hAnsi="Helvetica-Light" w:cs="Times New Roman"/>
      <w:kern w:val="0"/>
      <w:sz w:val="22"/>
      <w:lang w:val="en-GB" w:eastAsia="zh-HK"/>
    </w:rPr>
  </w:style>
  <w:style w:type="paragraph" w:customStyle="1" w:styleId="CaptionTable">
    <w:name w:val="Caption(Table)"/>
    <w:basedOn w:val="Normal"/>
    <w:link w:val="CaptionTableChar"/>
    <w:qFormat/>
    <w:rsid w:val="00E61B12"/>
    <w:pPr>
      <w:spacing w:after="100"/>
    </w:pPr>
    <w:rPr>
      <w:rFonts w:ascii="Helvetica" w:hAnsi="Helvetica" w:cs="Helvetica"/>
      <w:b/>
    </w:rPr>
  </w:style>
  <w:style w:type="character" w:customStyle="1" w:styleId="Bullet2IRESC0">
    <w:name w:val="Bullet_2 (IRESC) 字元"/>
    <w:basedOn w:val="Bullet1IRESC0"/>
    <w:link w:val="Bullet2IRESC"/>
    <w:rsid w:val="00E61B12"/>
    <w:rPr>
      <w:rFonts w:ascii="Helvetica-Light" w:eastAsia="PMingLiU" w:hAnsi="Helvetica-Light" w:cs="Times New Roman"/>
      <w:kern w:val="0"/>
      <w:sz w:val="22"/>
      <w:lang w:val="en-GB" w:eastAsia="zh-HK"/>
    </w:rPr>
  </w:style>
  <w:style w:type="character" w:customStyle="1" w:styleId="CaptionTableChar">
    <w:name w:val="Caption(Table) Char"/>
    <w:basedOn w:val="DefaultParagraphFont"/>
    <w:link w:val="CaptionTable"/>
    <w:rsid w:val="00E61B12"/>
    <w:rPr>
      <w:rFonts w:ascii="Helvetica" w:eastAsia="PMingLiU" w:hAnsi="Helvetica" w:cs="Helvetica"/>
      <w:b/>
      <w:kern w:val="0"/>
      <w:sz w:val="22"/>
    </w:rPr>
  </w:style>
  <w:style w:type="paragraph" w:customStyle="1" w:styleId="FootnoteIRESC">
    <w:name w:val="Footnote (IRESC)"/>
    <w:basedOn w:val="ListParagraph"/>
    <w:link w:val="FootnoteIRESC0"/>
    <w:qFormat/>
    <w:rsid w:val="00E61B12"/>
    <w:pPr>
      <w:numPr>
        <w:numId w:val="4"/>
      </w:numPr>
      <w:spacing w:after="0"/>
      <w:ind w:leftChars="0" w:left="1066" w:hanging="357"/>
    </w:pPr>
    <w:rPr>
      <w:rFonts w:ascii="Helvetica" w:hAnsi="Helvetica" w:cs="Helvetica"/>
      <w:i/>
    </w:rPr>
  </w:style>
  <w:style w:type="paragraph" w:customStyle="1" w:styleId="Cover1IRESC">
    <w:name w:val="Cover_1 (IRESC)"/>
    <w:basedOn w:val="Normal"/>
    <w:link w:val="Cover1IRESC0"/>
    <w:qFormat/>
    <w:rsid w:val="00E61B12"/>
    <w:pPr>
      <w:spacing w:after="0" w:line="520" w:lineRule="exact"/>
      <w:ind w:leftChars="64" w:left="141" w:right="111"/>
    </w:pPr>
    <w:rPr>
      <w:rFonts w:ascii="Helvetica" w:hAnsi="Helvetica" w:cs="Helvetica"/>
      <w:b/>
      <w:color w:val="FFFFFF" w:themeColor="background1"/>
      <w:sz w:val="48"/>
      <w:szCs w:val="48"/>
    </w:rPr>
  </w:style>
  <w:style w:type="character" w:customStyle="1" w:styleId="FootnoteIRESC0">
    <w:name w:val="Footnote (IRESC) 字元"/>
    <w:basedOn w:val="DefaultParagraphFont"/>
    <w:link w:val="FootnoteIRESC"/>
    <w:rsid w:val="00E61B12"/>
    <w:rPr>
      <w:rFonts w:ascii="Helvetica" w:eastAsia="PMingLiU" w:hAnsi="Helvetica" w:cs="Helvetica"/>
      <w:i/>
      <w:kern w:val="0"/>
      <w:sz w:val="22"/>
      <w:lang w:val="en-GB"/>
    </w:rPr>
  </w:style>
  <w:style w:type="character" w:customStyle="1" w:styleId="Cover1IRESC0">
    <w:name w:val="Cover_1 (IRESC) 字元"/>
    <w:basedOn w:val="DefaultParagraphFont"/>
    <w:link w:val="Cover1IRESC"/>
    <w:rsid w:val="00E61B12"/>
    <w:rPr>
      <w:rFonts w:ascii="Helvetica" w:eastAsia="PMingLiU" w:hAnsi="Helvetica" w:cs="Helvetica"/>
      <w:b/>
      <w:color w:val="FFFFFF" w:themeColor="background1"/>
      <w:kern w:val="0"/>
      <w:sz w:val="48"/>
      <w:szCs w:val="48"/>
    </w:rPr>
  </w:style>
  <w:style w:type="paragraph" w:styleId="TOC1">
    <w:name w:val="toc 1"/>
    <w:basedOn w:val="Normal"/>
    <w:next w:val="Normal"/>
    <w:autoRedefine/>
    <w:uiPriority w:val="39"/>
    <w:unhideWhenUsed/>
    <w:qFormat/>
    <w:rsid w:val="00E61B12"/>
    <w:pPr>
      <w:spacing w:before="360" w:after="360"/>
      <w:ind w:left="0"/>
    </w:pPr>
    <w:rPr>
      <w:rFonts w:ascii="Helvetica" w:eastAsia="Helvetica" w:hAnsi="Helvetica" w:cs="Helvetica"/>
      <w:b/>
      <w:bCs/>
      <w:caps/>
      <w:color w:val="AD1828"/>
      <w:sz w:val="30"/>
      <w:szCs w:val="30"/>
    </w:rPr>
  </w:style>
  <w:style w:type="paragraph" w:styleId="TOC2">
    <w:name w:val="toc 2"/>
    <w:basedOn w:val="Normal"/>
    <w:next w:val="Normal"/>
    <w:autoRedefine/>
    <w:uiPriority w:val="39"/>
    <w:unhideWhenUsed/>
    <w:qFormat/>
    <w:rsid w:val="00E61B12"/>
    <w:pPr>
      <w:spacing w:after="0"/>
      <w:ind w:left="0"/>
    </w:pPr>
    <w:rPr>
      <w:rFonts w:ascii="Helvetica" w:eastAsia="Helvetica" w:hAnsi="Helvetica" w:cs="Helvetica"/>
      <w:b/>
      <w:bCs/>
      <w:smallCaps/>
    </w:rPr>
  </w:style>
  <w:style w:type="paragraph" w:styleId="TOC3">
    <w:name w:val="toc 3"/>
    <w:basedOn w:val="Normal"/>
    <w:next w:val="Normal"/>
    <w:autoRedefine/>
    <w:uiPriority w:val="39"/>
    <w:unhideWhenUsed/>
    <w:qFormat/>
    <w:rsid w:val="00E61B12"/>
    <w:pPr>
      <w:spacing w:after="0"/>
      <w:ind w:left="0"/>
    </w:pPr>
    <w:rPr>
      <w:rFonts w:eastAsia="Helvetica-Light" w:cs="Helvetica-Light"/>
    </w:rPr>
  </w:style>
  <w:style w:type="character" w:styleId="Hyperlink">
    <w:name w:val="Hyperlink"/>
    <w:basedOn w:val="DefaultParagraphFont"/>
    <w:uiPriority w:val="99"/>
    <w:unhideWhenUsed/>
    <w:rsid w:val="00E61B12"/>
    <w:rPr>
      <w:color w:val="0000FF" w:themeColor="hyperlink"/>
      <w:u w:val="single"/>
    </w:rPr>
  </w:style>
  <w:style w:type="paragraph" w:styleId="ListParagraph">
    <w:name w:val="List Paragraph"/>
    <w:aliases w:val="Figures,본문1"/>
    <w:basedOn w:val="Normal"/>
    <w:link w:val="ListParagraphChar"/>
    <w:uiPriority w:val="34"/>
    <w:qFormat/>
    <w:rsid w:val="00E61B12"/>
    <w:pPr>
      <w:ind w:leftChars="200" w:left="480"/>
    </w:pPr>
  </w:style>
  <w:style w:type="paragraph" w:styleId="BalloonText">
    <w:name w:val="Balloon Text"/>
    <w:basedOn w:val="Normal"/>
    <w:link w:val="BalloonTextChar"/>
    <w:uiPriority w:val="99"/>
    <w:semiHidden/>
    <w:unhideWhenUsed/>
    <w:rsid w:val="00E61B12"/>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E61B12"/>
    <w:rPr>
      <w:rFonts w:asciiTheme="majorHAnsi" w:eastAsiaTheme="majorEastAsia" w:hAnsiTheme="majorHAnsi" w:cstheme="majorBidi"/>
      <w:kern w:val="0"/>
      <w:sz w:val="16"/>
      <w:szCs w:val="16"/>
    </w:rPr>
  </w:style>
  <w:style w:type="table" w:customStyle="1" w:styleId="Style2">
    <w:name w:val="Style2"/>
    <w:basedOn w:val="TableNormal"/>
    <w:uiPriority w:val="99"/>
    <w:rsid w:val="0016136B"/>
    <w:pPr>
      <w:jc w:val="center"/>
    </w:pPr>
    <w:rPr>
      <w:rFonts w:eastAsia="Helvetica"/>
    </w:rPr>
    <w:tblPr>
      <w:tblBorders>
        <w:top w:val="single" w:sz="4" w:space="0" w:color="AD1828"/>
        <w:left w:val="single" w:sz="4" w:space="0" w:color="AD1828"/>
        <w:bottom w:val="single" w:sz="4" w:space="0" w:color="AD1828"/>
        <w:right w:val="single" w:sz="4" w:space="0" w:color="AD1828"/>
        <w:insideH w:val="single" w:sz="4" w:space="0" w:color="AD1828"/>
        <w:insideV w:val="single" w:sz="4" w:space="0" w:color="AD1828"/>
      </w:tblBorders>
    </w:tblPr>
    <w:tcPr>
      <w:vAlign w:val="center"/>
    </w:tcPr>
    <w:tblStylePr w:type="firstRow">
      <w:rPr>
        <w:rFonts w:eastAsia="Helvetica"/>
        <w:b/>
        <w:color w:val="FFFFFF" w:themeColor="background1"/>
      </w:rPr>
      <w:tblPr/>
      <w:tcPr>
        <w:tcBorders>
          <w:top w:val="nil"/>
          <w:left w:val="nil"/>
          <w:bottom w:val="nil"/>
          <w:right w:val="nil"/>
          <w:insideH w:val="nil"/>
          <w:insideV w:val="single" w:sz="4" w:space="0" w:color="FFFFFF" w:themeColor="background1"/>
          <w:tl2br w:val="nil"/>
          <w:tr2bl w:val="nil"/>
        </w:tcBorders>
        <w:shd w:val="clear" w:color="auto" w:fill="AD1828"/>
      </w:tcPr>
    </w:tblStylePr>
  </w:style>
  <w:style w:type="paragraph" w:customStyle="1" w:styleId="CaptionFigure">
    <w:name w:val="Caption(Figure)"/>
    <w:basedOn w:val="CaptionTable"/>
    <w:link w:val="CaptionFigureChar"/>
    <w:qFormat/>
    <w:rsid w:val="00747E17"/>
    <w:rPr>
      <w:lang w:eastAsia="zh-HK"/>
    </w:rPr>
  </w:style>
  <w:style w:type="character" w:customStyle="1" w:styleId="CaptionFigureChar">
    <w:name w:val="Caption(Figure) Char"/>
    <w:basedOn w:val="CaptionTableChar"/>
    <w:link w:val="CaptionFigure"/>
    <w:rsid w:val="00747E17"/>
    <w:rPr>
      <w:rFonts w:ascii="Helvetica" w:eastAsia="PMingLiU" w:hAnsi="Helvetica" w:cs="Helvetica"/>
      <w:b/>
      <w:kern w:val="0"/>
      <w:sz w:val="22"/>
      <w:lang w:eastAsia="zh-HK"/>
    </w:rPr>
  </w:style>
  <w:style w:type="paragraph" w:customStyle="1" w:styleId="CaptionIRESC">
    <w:name w:val="Caption (IRESC)"/>
    <w:basedOn w:val="Normal"/>
    <w:link w:val="CaptionIRESC0"/>
    <w:qFormat/>
    <w:rsid w:val="00452A94"/>
    <w:pPr>
      <w:spacing w:after="100"/>
    </w:pPr>
    <w:rPr>
      <w:rFonts w:ascii="Helvetica" w:hAnsi="Helvetica" w:cs="Helvetica"/>
      <w:b/>
    </w:rPr>
  </w:style>
  <w:style w:type="character" w:customStyle="1" w:styleId="CaptionIRESC0">
    <w:name w:val="Caption (IRESC) 字元"/>
    <w:basedOn w:val="DefaultParagraphFont"/>
    <w:link w:val="CaptionIRESC"/>
    <w:rsid w:val="00452A94"/>
    <w:rPr>
      <w:rFonts w:ascii="Helvetica" w:eastAsia="PMingLiU" w:hAnsi="Helvetica" w:cs="Helvetica"/>
      <w:b/>
      <w:kern w:val="0"/>
      <w:sz w:val="22"/>
    </w:rPr>
  </w:style>
  <w:style w:type="paragraph" w:customStyle="1" w:styleId="Table">
    <w:name w:val="Table"/>
    <w:basedOn w:val="Normal"/>
    <w:link w:val="Table0"/>
    <w:qFormat/>
    <w:rsid w:val="00007433"/>
    <w:pPr>
      <w:spacing w:after="0" w:line="240" w:lineRule="auto"/>
      <w:ind w:leftChars="0" w:left="0" w:right="0"/>
      <w:jc w:val="center"/>
    </w:pPr>
    <w:rPr>
      <w:rFonts w:ascii="Helvetica" w:eastAsia="Helvetica" w:hAnsi="Helvetica" w:cs="Helvetica"/>
      <w:bCs/>
    </w:rPr>
  </w:style>
  <w:style w:type="character" w:customStyle="1" w:styleId="Table0">
    <w:name w:val="Table 字元"/>
    <w:basedOn w:val="DefaultParagraphFont"/>
    <w:link w:val="Table"/>
    <w:rsid w:val="00007433"/>
    <w:rPr>
      <w:rFonts w:ascii="Helvetica" w:eastAsia="Helvetica" w:hAnsi="Helvetica" w:cs="Helvetica"/>
      <w:bCs/>
      <w:kern w:val="0"/>
      <w:sz w:val="22"/>
    </w:rPr>
  </w:style>
  <w:style w:type="table" w:styleId="TableGrid">
    <w:name w:val="Table Grid"/>
    <w:basedOn w:val="TableNormal"/>
    <w:uiPriority w:val="59"/>
    <w:rsid w:val="002667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D704F0"/>
  </w:style>
  <w:style w:type="character" w:customStyle="1" w:styleId="CommentTextChar">
    <w:name w:val="Comment Text Char"/>
    <w:basedOn w:val="DefaultParagraphFont"/>
    <w:link w:val="CommentText"/>
    <w:uiPriority w:val="99"/>
    <w:rsid w:val="00D704F0"/>
    <w:rPr>
      <w:rFonts w:ascii="Helvetica-Light" w:eastAsia="PMingLiU" w:hAnsi="Helvetica-Light" w:cs="Times New Roman"/>
      <w:kern w:val="0"/>
      <w:sz w:val="22"/>
    </w:rPr>
  </w:style>
  <w:style w:type="numbering" w:customStyle="1" w:styleId="Trial11">
    <w:name w:val="Trial 11"/>
    <w:uiPriority w:val="99"/>
    <w:rsid w:val="00D704F0"/>
  </w:style>
  <w:style w:type="character" w:styleId="CommentReference">
    <w:name w:val="annotation reference"/>
    <w:uiPriority w:val="99"/>
    <w:semiHidden/>
    <w:unhideWhenUsed/>
    <w:rsid w:val="00D704F0"/>
    <w:rPr>
      <w:sz w:val="16"/>
      <w:szCs w:val="16"/>
    </w:rPr>
  </w:style>
  <w:style w:type="paragraph" w:styleId="FootnoteText">
    <w:name w:val="footnote text"/>
    <w:basedOn w:val="Normal"/>
    <w:link w:val="FootnoteTextChar"/>
    <w:uiPriority w:val="99"/>
    <w:semiHidden/>
    <w:unhideWhenUsed/>
    <w:rsid w:val="00ED5ADF"/>
    <w:pPr>
      <w:snapToGrid w:val="0"/>
    </w:pPr>
    <w:rPr>
      <w:sz w:val="20"/>
      <w:szCs w:val="20"/>
    </w:rPr>
  </w:style>
  <w:style w:type="character" w:customStyle="1" w:styleId="FootnoteTextChar">
    <w:name w:val="Footnote Text Char"/>
    <w:basedOn w:val="DefaultParagraphFont"/>
    <w:link w:val="FootnoteText"/>
    <w:uiPriority w:val="99"/>
    <w:semiHidden/>
    <w:rsid w:val="00ED5ADF"/>
    <w:rPr>
      <w:rFonts w:ascii="Helvetica-Light" w:eastAsia="PMingLiU" w:hAnsi="Helvetica-Light" w:cs="Times New Roman"/>
      <w:kern w:val="0"/>
      <w:sz w:val="20"/>
      <w:szCs w:val="20"/>
      <w:lang w:val="en-GB"/>
    </w:rPr>
  </w:style>
  <w:style w:type="character" w:styleId="FootnoteReference">
    <w:name w:val="footnote reference"/>
    <w:uiPriority w:val="99"/>
    <w:semiHidden/>
    <w:unhideWhenUsed/>
    <w:rsid w:val="00ED5ADF"/>
    <w:rPr>
      <w:vertAlign w:val="superscript"/>
    </w:rPr>
  </w:style>
  <w:style w:type="paragraph" w:styleId="CommentSubject">
    <w:name w:val="annotation subject"/>
    <w:basedOn w:val="CommentText"/>
    <w:next w:val="CommentText"/>
    <w:link w:val="CommentSubjectChar"/>
    <w:uiPriority w:val="99"/>
    <w:semiHidden/>
    <w:unhideWhenUsed/>
    <w:rsid w:val="00B475F6"/>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B475F6"/>
    <w:rPr>
      <w:rFonts w:ascii="Helvetica-Light" w:eastAsia="PMingLiU" w:hAnsi="Helvetica-Light" w:cs="Times New Roman"/>
      <w:b/>
      <w:bCs/>
      <w:kern w:val="0"/>
      <w:sz w:val="20"/>
      <w:szCs w:val="20"/>
    </w:rPr>
  </w:style>
  <w:style w:type="paragraph" w:styleId="Revision">
    <w:name w:val="Revision"/>
    <w:hidden/>
    <w:uiPriority w:val="99"/>
    <w:semiHidden/>
    <w:rsid w:val="00B475F6"/>
    <w:rPr>
      <w:rFonts w:ascii="Helvetica-Light" w:eastAsia="PMingLiU" w:hAnsi="Helvetica-Light" w:cs="Times New Roman"/>
      <w:kern w:val="0"/>
      <w:sz w:val="22"/>
    </w:rPr>
  </w:style>
  <w:style w:type="table" w:customStyle="1" w:styleId="IRESC">
    <w:name w:val="IRESC"/>
    <w:basedOn w:val="TableNormal"/>
    <w:uiPriority w:val="99"/>
    <w:rsid w:val="007C17A8"/>
    <w:rPr>
      <w:rFonts w:ascii="Calibri" w:eastAsia="Helvetica-Light" w:hAnsi="Calibri" w:cs="Times New Roman"/>
      <w:kern w:val="0"/>
      <w:sz w:val="22"/>
      <w:szCs w:val="20"/>
    </w:rPr>
    <w:tblPr>
      <w:tblBorders>
        <w:top w:val="single" w:sz="4" w:space="0" w:color="AD1828"/>
        <w:left w:val="single" w:sz="4" w:space="0" w:color="AD1828"/>
        <w:bottom w:val="single" w:sz="4" w:space="0" w:color="AD1828"/>
        <w:right w:val="single" w:sz="4" w:space="0" w:color="AD1828"/>
        <w:insideH w:val="single" w:sz="4" w:space="0" w:color="AD1828"/>
        <w:insideV w:val="single" w:sz="4" w:space="0" w:color="AD1828"/>
      </w:tblBorders>
    </w:tblPr>
    <w:tblStylePr w:type="firstRow">
      <w:rPr>
        <w:rFonts w:ascii="Helvetica" w:eastAsia="Helvetica" w:hAnsi="Helvetica"/>
        <w:b/>
        <w:color w:val="FFFFFF" w:themeColor="background1"/>
        <w:sz w:val="22"/>
      </w:rPr>
      <w:tblPr/>
      <w:tcPr>
        <w:tcBorders>
          <w:top w:val="nil"/>
          <w:left w:val="nil"/>
          <w:bottom w:val="nil"/>
          <w:right w:val="nil"/>
          <w:insideH w:val="single" w:sz="4" w:space="0" w:color="FFFFFF" w:themeColor="background1"/>
          <w:insideV w:val="single" w:sz="4" w:space="0" w:color="FFFFFF" w:themeColor="background1"/>
          <w:tl2br w:val="nil"/>
          <w:tr2bl w:val="nil"/>
        </w:tcBorders>
        <w:shd w:val="clear" w:color="auto" w:fill="AD1828"/>
      </w:tcPr>
    </w:tblStylePr>
    <w:tblStylePr w:type="firstCol">
      <w:tblPr/>
      <w:tcPr>
        <w:tcBorders>
          <w:left w:val="single" w:sz="4" w:space="0" w:color="AD1828"/>
        </w:tcBorders>
      </w:tcPr>
    </w:tblStylePr>
    <w:tblStylePr w:type="lastCol">
      <w:tblPr/>
      <w:tcPr>
        <w:tcBorders>
          <w:right w:val="single" w:sz="4" w:space="0" w:color="AD1828"/>
        </w:tcBorders>
      </w:tcPr>
    </w:tblStylePr>
    <w:tblStylePr w:type="neCell">
      <w:rPr>
        <w:rFonts w:eastAsia="Helvetica"/>
        <w:b/>
      </w:rPr>
      <w:tblPr/>
      <w:tcPr>
        <w:tcBorders>
          <w:top w:val="nil"/>
          <w:left w:val="nil"/>
          <w:bottom w:val="nil"/>
          <w:right w:val="nil"/>
          <w:insideH w:val="nil"/>
          <w:insideV w:val="nil"/>
          <w:tl2br w:val="nil"/>
          <w:tr2bl w:val="nil"/>
        </w:tcBorders>
      </w:tcPr>
    </w:tblStylePr>
    <w:tblStylePr w:type="nwCell">
      <w:rPr>
        <w:rFonts w:eastAsia="Helvetica"/>
        <w:b/>
      </w:rPr>
      <w:tblPr/>
      <w:tcPr>
        <w:tcBorders>
          <w:top w:val="nil"/>
          <w:left w:val="single" w:sz="4" w:space="0" w:color="AD1828"/>
          <w:bottom w:val="nil"/>
          <w:right w:val="nil"/>
          <w:insideH w:val="nil"/>
          <w:insideV w:val="nil"/>
          <w:tl2br w:val="nil"/>
          <w:tr2bl w:val="nil"/>
        </w:tcBorders>
      </w:tcPr>
    </w:tblStylePr>
  </w:style>
  <w:style w:type="paragraph" w:styleId="EndnoteText">
    <w:name w:val="endnote text"/>
    <w:basedOn w:val="Normal"/>
    <w:link w:val="EndnoteTextChar"/>
    <w:uiPriority w:val="99"/>
    <w:semiHidden/>
    <w:unhideWhenUsed/>
    <w:rsid w:val="00B02E86"/>
    <w:pPr>
      <w:snapToGrid w:val="0"/>
    </w:pPr>
  </w:style>
  <w:style w:type="character" w:customStyle="1" w:styleId="EndnoteTextChar">
    <w:name w:val="Endnote Text Char"/>
    <w:basedOn w:val="DefaultParagraphFont"/>
    <w:link w:val="EndnoteText"/>
    <w:uiPriority w:val="99"/>
    <w:semiHidden/>
    <w:rsid w:val="00B02E86"/>
    <w:rPr>
      <w:rFonts w:ascii="Helvetica-Light" w:eastAsia="PMingLiU" w:hAnsi="Helvetica-Light" w:cs="Times New Roman"/>
      <w:kern w:val="0"/>
      <w:sz w:val="22"/>
      <w:lang w:val="en-GB"/>
    </w:rPr>
  </w:style>
  <w:style w:type="character" w:styleId="EndnoteReference">
    <w:name w:val="endnote reference"/>
    <w:basedOn w:val="DefaultParagraphFont"/>
    <w:uiPriority w:val="99"/>
    <w:semiHidden/>
    <w:unhideWhenUsed/>
    <w:rsid w:val="00B02E86"/>
    <w:rPr>
      <w:vertAlign w:val="superscript"/>
    </w:rPr>
  </w:style>
  <w:style w:type="paragraph" w:styleId="Date">
    <w:name w:val="Date"/>
    <w:basedOn w:val="Normal"/>
    <w:next w:val="Normal"/>
    <w:link w:val="DateChar"/>
    <w:uiPriority w:val="99"/>
    <w:semiHidden/>
    <w:unhideWhenUsed/>
    <w:rsid w:val="00304CD3"/>
    <w:pPr>
      <w:jc w:val="right"/>
    </w:pPr>
  </w:style>
  <w:style w:type="character" w:customStyle="1" w:styleId="DateChar">
    <w:name w:val="Date Char"/>
    <w:basedOn w:val="DefaultParagraphFont"/>
    <w:link w:val="Date"/>
    <w:uiPriority w:val="99"/>
    <w:semiHidden/>
    <w:rsid w:val="00304CD3"/>
    <w:rPr>
      <w:rFonts w:ascii="Helvetica-Light" w:eastAsia="PMingLiU" w:hAnsi="Helvetica-Light" w:cs="Times New Roman"/>
      <w:kern w:val="0"/>
      <w:sz w:val="22"/>
      <w:lang w:val="en-GB"/>
    </w:rPr>
  </w:style>
  <w:style w:type="paragraph" w:customStyle="1" w:styleId="rightbodytextfront">
    <w:name w:val="right body text front"/>
    <w:basedOn w:val="Normal"/>
    <w:rsid w:val="0095195C"/>
    <w:pPr>
      <w:widowControl w:val="0"/>
      <w:tabs>
        <w:tab w:val="left" w:pos="170"/>
      </w:tabs>
      <w:spacing w:after="0" w:line="280" w:lineRule="exact"/>
      <w:ind w:leftChars="0" w:left="0" w:right="0"/>
      <w:contextualSpacing w:val="0"/>
    </w:pPr>
    <w:rPr>
      <w:rFonts w:ascii="Book Antiqua" w:hAnsi="Book Antiqua"/>
      <w:kern w:val="28"/>
      <w:sz w:val="20"/>
      <w:szCs w:val="20"/>
      <w:lang w:eastAsia="en-US"/>
    </w:rPr>
  </w:style>
  <w:style w:type="paragraph" w:customStyle="1" w:styleId="ERMBullet">
    <w:name w:val="ERMBullet"/>
    <w:basedOn w:val="Normal"/>
    <w:rsid w:val="0095195C"/>
    <w:pPr>
      <w:numPr>
        <w:numId w:val="8"/>
      </w:numPr>
      <w:overflowPunct w:val="0"/>
      <w:autoSpaceDE w:val="0"/>
      <w:autoSpaceDN w:val="0"/>
      <w:adjustRightInd w:val="0"/>
      <w:spacing w:before="240" w:after="0" w:line="264" w:lineRule="auto"/>
      <w:ind w:leftChars="0" w:left="0" w:right="0"/>
      <w:contextualSpacing w:val="0"/>
      <w:textAlignment w:val="baseline"/>
    </w:pPr>
    <w:rPr>
      <w:rFonts w:ascii="Book Antiqua" w:hAnsi="Book Antiqua"/>
      <w:szCs w:val="20"/>
      <w:lang w:eastAsia="zh-HK"/>
    </w:rPr>
  </w:style>
  <w:style w:type="paragraph" w:styleId="Caption">
    <w:name w:val="caption"/>
    <w:basedOn w:val="Normal"/>
    <w:next w:val="Normal"/>
    <w:uiPriority w:val="35"/>
    <w:unhideWhenUsed/>
    <w:qFormat/>
    <w:rsid w:val="006F32C4"/>
    <w:pPr>
      <w:spacing w:after="200" w:line="240" w:lineRule="auto"/>
    </w:pPr>
    <w:rPr>
      <w:i/>
      <w:iCs/>
      <w:color w:val="1F497D" w:themeColor="text2"/>
      <w:sz w:val="18"/>
      <w:szCs w:val="18"/>
      <w:lang w:val="en-US"/>
    </w:rPr>
  </w:style>
  <w:style w:type="character" w:customStyle="1" w:styleId="apple-converted-space">
    <w:name w:val="apple-converted-space"/>
    <w:basedOn w:val="DefaultParagraphFont"/>
    <w:rsid w:val="00B97F4F"/>
  </w:style>
  <w:style w:type="paragraph" w:styleId="PlainText">
    <w:name w:val="Plain Text"/>
    <w:basedOn w:val="Normal"/>
    <w:link w:val="PlainTextChar"/>
    <w:rsid w:val="00743C26"/>
    <w:pPr>
      <w:widowControl w:val="0"/>
      <w:wordWrap w:val="0"/>
      <w:spacing w:after="0" w:line="240" w:lineRule="auto"/>
      <w:ind w:leftChars="0" w:left="0" w:right="0"/>
      <w:contextualSpacing w:val="0"/>
      <w:jc w:val="both"/>
    </w:pPr>
    <w:rPr>
      <w:rFonts w:ascii="BatangChe" w:eastAsia="BatangChe" w:hAnsi="Courier New"/>
      <w:kern w:val="2"/>
      <w:sz w:val="20"/>
      <w:szCs w:val="20"/>
      <w:lang w:val="en-US" w:eastAsia="ko-KR"/>
    </w:rPr>
  </w:style>
  <w:style w:type="character" w:customStyle="1" w:styleId="PlainTextChar">
    <w:name w:val="Plain Text Char"/>
    <w:basedOn w:val="DefaultParagraphFont"/>
    <w:link w:val="PlainText"/>
    <w:rsid w:val="00743C26"/>
    <w:rPr>
      <w:rFonts w:ascii="BatangChe" w:eastAsia="BatangChe" w:hAnsi="Courier New" w:cs="Times New Roman"/>
      <w:sz w:val="20"/>
      <w:szCs w:val="20"/>
      <w:lang w:eastAsia="ko-KR"/>
    </w:rPr>
  </w:style>
  <w:style w:type="paragraph" w:customStyle="1" w:styleId="Default">
    <w:name w:val="Default"/>
    <w:rsid w:val="00900794"/>
    <w:pPr>
      <w:widowControl w:val="0"/>
      <w:autoSpaceDE w:val="0"/>
      <w:autoSpaceDN w:val="0"/>
      <w:adjustRightInd w:val="0"/>
    </w:pPr>
    <w:rPr>
      <w:rFonts w:ascii="Arial" w:hAnsi="Arial" w:cs="Arial"/>
      <w:color w:val="000000"/>
      <w:kern w:val="0"/>
      <w:szCs w:val="24"/>
    </w:rPr>
  </w:style>
  <w:style w:type="character" w:customStyle="1" w:styleId="Heading5Char">
    <w:name w:val="Heading 5 Char"/>
    <w:basedOn w:val="DefaultParagraphFont"/>
    <w:link w:val="Heading5"/>
    <w:uiPriority w:val="9"/>
    <w:rsid w:val="006B4CAE"/>
    <w:rPr>
      <w:rFonts w:asciiTheme="majorHAnsi" w:eastAsiaTheme="majorEastAsia" w:hAnsiTheme="majorHAnsi" w:cstheme="majorBidi"/>
      <w:b/>
      <w:bCs/>
      <w:kern w:val="0"/>
      <w:sz w:val="36"/>
      <w:szCs w:val="36"/>
    </w:rPr>
  </w:style>
  <w:style w:type="character" w:customStyle="1" w:styleId="Heading6Char">
    <w:name w:val="Heading 6 Char"/>
    <w:basedOn w:val="DefaultParagraphFont"/>
    <w:link w:val="Heading6"/>
    <w:uiPriority w:val="9"/>
    <w:rsid w:val="006B4CAE"/>
    <w:rPr>
      <w:rFonts w:asciiTheme="majorHAnsi" w:eastAsiaTheme="majorEastAsia" w:hAnsiTheme="majorHAnsi" w:cstheme="majorBidi"/>
      <w:kern w:val="0"/>
      <w:sz w:val="36"/>
      <w:szCs w:val="36"/>
    </w:rPr>
  </w:style>
  <w:style w:type="character" w:customStyle="1" w:styleId="Heading7Char">
    <w:name w:val="Heading 7 Char"/>
    <w:basedOn w:val="DefaultParagraphFont"/>
    <w:link w:val="Heading7"/>
    <w:uiPriority w:val="9"/>
    <w:rsid w:val="006B4CAE"/>
    <w:rPr>
      <w:rFonts w:asciiTheme="majorHAnsi" w:eastAsiaTheme="majorEastAsia" w:hAnsiTheme="majorHAnsi" w:cstheme="majorBidi"/>
      <w:b/>
      <w:bCs/>
      <w:kern w:val="0"/>
      <w:sz w:val="36"/>
      <w:szCs w:val="36"/>
    </w:rPr>
  </w:style>
  <w:style w:type="paragraph" w:styleId="TOCHeading">
    <w:name w:val="TOC Heading"/>
    <w:basedOn w:val="Heading1"/>
    <w:next w:val="Normal"/>
    <w:uiPriority w:val="39"/>
    <w:semiHidden/>
    <w:unhideWhenUsed/>
    <w:qFormat/>
    <w:rsid w:val="006B4CAE"/>
    <w:pPr>
      <w:keepLines/>
      <w:numPr>
        <w:numId w:val="0"/>
      </w:numPr>
      <w:spacing w:before="480" w:after="0" w:line="276" w:lineRule="auto"/>
      <w:ind w:rightChars="0" w:right="0"/>
      <w:outlineLvl w:val="9"/>
    </w:pPr>
    <w:rPr>
      <w:rFonts w:asciiTheme="majorHAnsi" w:eastAsiaTheme="majorEastAsia" w:hAnsiTheme="majorHAnsi" w:cstheme="majorBidi"/>
      <w:caps w:val="0"/>
      <w:color w:val="365F91" w:themeColor="accent1" w:themeShade="BF"/>
      <w:kern w:val="0"/>
      <w:sz w:val="28"/>
      <w:szCs w:val="28"/>
      <w:lang w:val="en-US" w:eastAsia="ja-JP"/>
    </w:rPr>
  </w:style>
  <w:style w:type="numbering" w:customStyle="1" w:styleId="Trial12">
    <w:name w:val="Trial 12"/>
    <w:uiPriority w:val="99"/>
    <w:rsid w:val="00B92B9F"/>
  </w:style>
  <w:style w:type="paragraph" w:customStyle="1" w:styleId="righttextbackbulleted">
    <w:name w:val="right text back bulleted"/>
    <w:basedOn w:val="Normal"/>
    <w:next w:val="Normal"/>
    <w:rsid w:val="002E3A1B"/>
    <w:pPr>
      <w:widowControl w:val="0"/>
      <w:tabs>
        <w:tab w:val="left" w:pos="170"/>
      </w:tabs>
      <w:spacing w:after="0" w:line="280" w:lineRule="exact"/>
      <w:ind w:leftChars="0" w:left="283" w:right="0" w:hanging="283"/>
      <w:contextualSpacing w:val="0"/>
    </w:pPr>
    <w:rPr>
      <w:rFonts w:ascii="Book Antiqua" w:eastAsia="Times New Roman" w:hAnsi="Book Antiqua"/>
      <w:kern w:val="28"/>
      <w:sz w:val="20"/>
      <w:szCs w:val="20"/>
      <w:lang w:val="en-US" w:eastAsia="en-US"/>
    </w:rPr>
  </w:style>
  <w:style w:type="character" w:styleId="Emphasis">
    <w:name w:val="Emphasis"/>
    <w:basedOn w:val="DefaultParagraphFont"/>
    <w:uiPriority w:val="20"/>
    <w:qFormat/>
    <w:rsid w:val="009B4AEF"/>
    <w:rPr>
      <w:i/>
      <w:iCs/>
    </w:rPr>
  </w:style>
  <w:style w:type="character" w:customStyle="1" w:styleId="apple-style-span">
    <w:name w:val="apple-style-span"/>
    <w:basedOn w:val="DefaultParagraphFont"/>
    <w:rsid w:val="009B4AEF"/>
  </w:style>
  <w:style w:type="character" w:customStyle="1" w:styleId="time">
    <w:name w:val="time"/>
    <w:basedOn w:val="DefaultParagraphFont"/>
    <w:rsid w:val="009B4AEF"/>
  </w:style>
  <w:style w:type="paragraph" w:customStyle="1" w:styleId="Bullet1">
    <w:name w:val="Bullet 1"/>
    <w:basedOn w:val="Normal"/>
    <w:qFormat/>
    <w:rsid w:val="009B4AEF"/>
    <w:pPr>
      <w:numPr>
        <w:numId w:val="9"/>
      </w:numPr>
      <w:tabs>
        <w:tab w:val="left" w:pos="1701"/>
      </w:tabs>
      <w:spacing w:before="120" w:after="0" w:line="240" w:lineRule="auto"/>
      <w:ind w:leftChars="0" w:left="0" w:right="0"/>
      <w:contextualSpacing w:val="0"/>
      <w:jc w:val="both"/>
    </w:pPr>
    <w:rPr>
      <w:rFonts w:ascii="Arial" w:eastAsiaTheme="minorHAnsi" w:hAnsi="Arial" w:cstheme="minorBidi"/>
      <w:lang w:val="fr-FR" w:eastAsia="en-US"/>
    </w:rPr>
  </w:style>
  <w:style w:type="paragraph" w:customStyle="1" w:styleId="tableuse">
    <w:name w:val="table_use"/>
    <w:basedOn w:val="Normal"/>
    <w:link w:val="tableuseChar"/>
    <w:qFormat/>
    <w:rsid w:val="009B4AEF"/>
    <w:pPr>
      <w:spacing w:after="0" w:line="240" w:lineRule="auto"/>
      <w:ind w:leftChars="0" w:left="0" w:right="0"/>
      <w:contextualSpacing w:val="0"/>
      <w:jc w:val="center"/>
    </w:pPr>
    <w:rPr>
      <w:color w:val="000000"/>
    </w:rPr>
  </w:style>
  <w:style w:type="character" w:customStyle="1" w:styleId="tableuseChar">
    <w:name w:val="table_use Char"/>
    <w:link w:val="tableuse"/>
    <w:rsid w:val="009B4AEF"/>
    <w:rPr>
      <w:rFonts w:ascii="Helvetica-Light" w:eastAsia="PMingLiU" w:hAnsi="Helvetica-Light" w:cs="Times New Roman"/>
      <w:color w:val="000000"/>
      <w:kern w:val="0"/>
      <w:sz w:val="22"/>
      <w:lang w:val="en-GB"/>
    </w:rPr>
  </w:style>
  <w:style w:type="character" w:styleId="Strong">
    <w:name w:val="Strong"/>
    <w:basedOn w:val="DefaultParagraphFont"/>
    <w:uiPriority w:val="22"/>
    <w:qFormat/>
    <w:rsid w:val="009B4AEF"/>
    <w:rPr>
      <w:b/>
      <w:bCs/>
    </w:rPr>
  </w:style>
  <w:style w:type="paragraph" w:customStyle="1" w:styleId="CaptionBAB">
    <w:name w:val="Caption (BAB)"/>
    <w:basedOn w:val="Normal"/>
    <w:link w:val="CaptionBABChar"/>
    <w:qFormat/>
    <w:rsid w:val="009B4AEF"/>
    <w:pPr>
      <w:overflowPunct w:val="0"/>
      <w:autoSpaceDE w:val="0"/>
      <w:autoSpaceDN w:val="0"/>
      <w:adjustRightInd w:val="0"/>
      <w:spacing w:before="60" w:after="60" w:line="0" w:lineRule="atLeast"/>
      <w:ind w:leftChars="0" w:left="0" w:right="0"/>
      <w:contextualSpacing w:val="0"/>
      <w:jc w:val="center"/>
      <w:textAlignment w:val="baseline"/>
    </w:pPr>
    <w:rPr>
      <w:rFonts w:ascii="Arial" w:eastAsiaTheme="minorEastAsia" w:hAnsi="Arial"/>
      <w:b/>
      <w:noProof/>
      <w:sz w:val="20"/>
      <w:szCs w:val="20"/>
      <w:lang w:eastAsia="zh-HK"/>
    </w:rPr>
  </w:style>
  <w:style w:type="paragraph" w:customStyle="1" w:styleId="Bullet1BAB">
    <w:name w:val="Bullet_1 (BAB)"/>
    <w:basedOn w:val="Normal"/>
    <w:link w:val="Bullet1BABChar"/>
    <w:qFormat/>
    <w:rsid w:val="009B4AEF"/>
    <w:pPr>
      <w:spacing w:afterLines="20" w:after="48"/>
      <w:ind w:leftChars="0" w:left="709" w:rightChars="257" w:right="514" w:hanging="360"/>
      <w:contextualSpacing w:val="0"/>
      <w:jc w:val="both"/>
    </w:pPr>
    <w:rPr>
      <w:rFonts w:ascii="Arial" w:hAnsi="Arial" w:cs="Arial"/>
      <w:sz w:val="20"/>
      <w:szCs w:val="20"/>
      <w:lang w:eastAsia="zh-HK"/>
    </w:rPr>
  </w:style>
  <w:style w:type="character" w:customStyle="1" w:styleId="Bullet1BABChar">
    <w:name w:val="Bullet_1 (BAB) Char"/>
    <w:link w:val="Bullet1BAB"/>
    <w:rsid w:val="009B4AEF"/>
    <w:rPr>
      <w:rFonts w:ascii="Arial" w:eastAsia="PMingLiU" w:hAnsi="Arial" w:cs="Arial"/>
      <w:kern w:val="0"/>
      <w:sz w:val="20"/>
      <w:szCs w:val="20"/>
      <w:lang w:val="en-GB" w:eastAsia="zh-HK"/>
    </w:rPr>
  </w:style>
  <w:style w:type="paragraph" w:customStyle="1" w:styleId="body">
    <w:name w:val="body"/>
    <w:basedOn w:val="Normal"/>
    <w:link w:val="bodyChar"/>
    <w:qFormat/>
    <w:rsid w:val="009B4AEF"/>
    <w:pPr>
      <w:overflowPunct w:val="0"/>
      <w:autoSpaceDE w:val="0"/>
      <w:autoSpaceDN w:val="0"/>
      <w:adjustRightInd w:val="0"/>
      <w:spacing w:after="0" w:line="240" w:lineRule="auto"/>
      <w:ind w:leftChars="0" w:left="0" w:right="0"/>
      <w:contextualSpacing w:val="0"/>
      <w:jc w:val="both"/>
      <w:textAlignment w:val="baseline"/>
    </w:pPr>
    <w:rPr>
      <w:rFonts w:ascii="Arial" w:eastAsiaTheme="minorEastAsia" w:hAnsi="Arial"/>
      <w:noProof/>
      <w:sz w:val="20"/>
      <w:szCs w:val="20"/>
      <w:lang w:eastAsia="it-IT"/>
    </w:rPr>
  </w:style>
  <w:style w:type="character" w:customStyle="1" w:styleId="bodyChar">
    <w:name w:val="body Char"/>
    <w:basedOn w:val="DefaultParagraphFont"/>
    <w:link w:val="body"/>
    <w:rsid w:val="009B4AEF"/>
    <w:rPr>
      <w:rFonts w:ascii="Arial" w:hAnsi="Arial" w:cs="Times New Roman"/>
      <w:noProof/>
      <w:kern w:val="0"/>
      <w:sz w:val="20"/>
      <w:szCs w:val="20"/>
      <w:lang w:val="en-GB" w:eastAsia="it-IT"/>
    </w:rPr>
  </w:style>
  <w:style w:type="character" w:customStyle="1" w:styleId="CaptionBABChar">
    <w:name w:val="Caption (BAB) Char"/>
    <w:basedOn w:val="DefaultParagraphFont"/>
    <w:link w:val="CaptionBAB"/>
    <w:rsid w:val="009B4AEF"/>
    <w:rPr>
      <w:rFonts w:ascii="Arial" w:hAnsi="Arial" w:cs="Times New Roman"/>
      <w:b/>
      <w:noProof/>
      <w:kern w:val="0"/>
      <w:sz w:val="20"/>
      <w:szCs w:val="20"/>
      <w:lang w:val="en-GB" w:eastAsia="zh-HK"/>
    </w:rPr>
  </w:style>
  <w:style w:type="table" w:customStyle="1" w:styleId="Style21">
    <w:name w:val="Style21"/>
    <w:basedOn w:val="TableNormal"/>
    <w:uiPriority w:val="99"/>
    <w:rsid w:val="00606FB4"/>
    <w:pPr>
      <w:jc w:val="center"/>
    </w:pPr>
    <w:rPr>
      <w:rFonts w:eastAsia="Helvetica"/>
    </w:rPr>
    <w:tblPr>
      <w:tblBorders>
        <w:top w:val="single" w:sz="4" w:space="0" w:color="AD1828"/>
        <w:left w:val="single" w:sz="4" w:space="0" w:color="AD1828"/>
        <w:bottom w:val="single" w:sz="4" w:space="0" w:color="AD1828"/>
        <w:right w:val="single" w:sz="4" w:space="0" w:color="AD1828"/>
        <w:insideH w:val="single" w:sz="4" w:space="0" w:color="AD1828"/>
        <w:insideV w:val="single" w:sz="4" w:space="0" w:color="AD1828"/>
      </w:tblBorders>
    </w:tblPr>
    <w:tcPr>
      <w:vAlign w:val="center"/>
    </w:tcPr>
    <w:tblStylePr w:type="firstRow">
      <w:rPr>
        <w:rFonts w:eastAsia="Helvetica"/>
        <w:b/>
        <w:color w:val="FFFFFF" w:themeColor="background1"/>
      </w:rPr>
      <w:tblPr/>
      <w:tcPr>
        <w:tcBorders>
          <w:top w:val="nil"/>
          <w:left w:val="nil"/>
          <w:bottom w:val="nil"/>
          <w:right w:val="nil"/>
          <w:insideH w:val="nil"/>
          <w:insideV w:val="single" w:sz="4" w:space="0" w:color="FFFFFF" w:themeColor="background1"/>
          <w:tl2br w:val="nil"/>
          <w:tr2bl w:val="nil"/>
        </w:tcBorders>
        <w:shd w:val="clear" w:color="auto" w:fill="AD1828"/>
      </w:tcPr>
    </w:tblStylePr>
  </w:style>
  <w:style w:type="character" w:customStyle="1" w:styleId="ListParagraphChar">
    <w:name w:val="List Paragraph Char"/>
    <w:aliases w:val="Figures Char,본문1 Char"/>
    <w:link w:val="ListParagraph"/>
    <w:uiPriority w:val="34"/>
    <w:locked/>
    <w:rsid w:val="001119FD"/>
    <w:rPr>
      <w:rFonts w:ascii="Helvetica-Light" w:eastAsia="PMingLiU" w:hAnsi="Helvetica-Light" w:cs="Times New Roman"/>
      <w:kern w:val="0"/>
      <w:sz w:val="22"/>
      <w:lang w:val="en-GB"/>
    </w:rPr>
  </w:style>
  <w:style w:type="paragraph" w:customStyle="1" w:styleId="TempBody">
    <w:name w:val="Temp Body"/>
    <w:basedOn w:val="Normal"/>
    <w:link w:val="TempBodyChar"/>
    <w:qFormat/>
    <w:rsid w:val="00EB55E3"/>
    <w:pPr>
      <w:ind w:leftChars="0" w:left="709" w:rightChars="321" w:right="706"/>
      <w:contextualSpacing w:val="0"/>
    </w:pPr>
  </w:style>
  <w:style w:type="character" w:customStyle="1" w:styleId="TempBodyChar">
    <w:name w:val="Temp Body Char"/>
    <w:basedOn w:val="DefaultParagraphFont"/>
    <w:link w:val="TempBody"/>
    <w:rsid w:val="00EB55E3"/>
    <w:rPr>
      <w:rFonts w:ascii="Helvetica-Light" w:eastAsia="PMingLiU" w:hAnsi="Helvetica-Light" w:cs="Times New Roman"/>
      <w:kern w:val="0"/>
      <w:sz w:val="22"/>
      <w:lang w:val="en-GB"/>
    </w:rPr>
  </w:style>
  <w:style w:type="paragraph" w:styleId="Title">
    <w:name w:val="Title"/>
    <w:basedOn w:val="Normal"/>
    <w:link w:val="TitleChar"/>
    <w:uiPriority w:val="99"/>
    <w:qFormat/>
    <w:rsid w:val="00FA7991"/>
    <w:pPr>
      <w:widowControl w:val="0"/>
      <w:spacing w:after="0" w:line="240" w:lineRule="atLeast"/>
      <w:ind w:leftChars="0" w:left="360" w:right="0"/>
      <w:contextualSpacing w:val="0"/>
    </w:pPr>
    <w:rPr>
      <w:rFonts w:ascii="Arial" w:hAnsi="Arial"/>
      <w:color w:val="000000"/>
      <w:kern w:val="28"/>
      <w:sz w:val="20"/>
      <w:szCs w:val="20"/>
      <w:lang w:val="en-US" w:eastAsia="en-US"/>
    </w:rPr>
  </w:style>
  <w:style w:type="character" w:customStyle="1" w:styleId="TitleChar">
    <w:name w:val="Title Char"/>
    <w:basedOn w:val="DefaultParagraphFont"/>
    <w:link w:val="Title"/>
    <w:uiPriority w:val="99"/>
    <w:rsid w:val="00FA7991"/>
    <w:rPr>
      <w:rFonts w:ascii="Arial" w:eastAsia="PMingLiU" w:hAnsi="Arial" w:cs="Times New Roman"/>
      <w:color w:val="000000"/>
      <w:kern w:val="28"/>
      <w:sz w:val="20"/>
      <w:szCs w:val="20"/>
      <w:lang w:eastAsia="en-US"/>
    </w:rPr>
  </w:style>
  <w:style w:type="paragraph" w:customStyle="1" w:styleId="xmsonormal">
    <w:name w:val="x_msonormal"/>
    <w:basedOn w:val="Normal"/>
    <w:rsid w:val="00F4435E"/>
    <w:pPr>
      <w:spacing w:before="100" w:beforeAutospacing="1" w:after="100" w:afterAutospacing="1" w:line="240" w:lineRule="auto"/>
      <w:ind w:leftChars="0" w:left="0" w:right="0"/>
      <w:contextualSpacing w:val="0"/>
    </w:pPr>
    <w:rPr>
      <w:rFonts w:ascii="Times New Roman" w:eastAsia="Times New Roman" w:hAnsi="Times New Roman"/>
      <w:sz w:val="24"/>
      <w:szCs w:val="24"/>
      <w:lang w:val="en-US"/>
    </w:rPr>
  </w:style>
  <w:style w:type="table" w:customStyle="1" w:styleId="Style22">
    <w:name w:val="Style22"/>
    <w:basedOn w:val="TableNormal"/>
    <w:uiPriority w:val="99"/>
    <w:rsid w:val="00310A90"/>
    <w:pPr>
      <w:jc w:val="center"/>
    </w:pPr>
    <w:rPr>
      <w:rFonts w:eastAsia="Helvetica"/>
    </w:rPr>
    <w:tblPr>
      <w:tblBorders>
        <w:top w:val="single" w:sz="4" w:space="0" w:color="AD1828"/>
        <w:left w:val="single" w:sz="4" w:space="0" w:color="AD1828"/>
        <w:bottom w:val="single" w:sz="4" w:space="0" w:color="AD1828"/>
        <w:right w:val="single" w:sz="4" w:space="0" w:color="AD1828"/>
        <w:insideH w:val="single" w:sz="4" w:space="0" w:color="AD1828"/>
        <w:insideV w:val="single" w:sz="4" w:space="0" w:color="AD1828"/>
      </w:tblBorders>
    </w:tblPr>
    <w:tcPr>
      <w:vAlign w:val="center"/>
    </w:tcPr>
    <w:tblStylePr w:type="firstRow">
      <w:rPr>
        <w:rFonts w:eastAsia="Helvetica"/>
        <w:b/>
        <w:color w:val="FFFFFF" w:themeColor="background1"/>
      </w:rPr>
      <w:tblPr/>
      <w:tcPr>
        <w:tcBorders>
          <w:top w:val="nil"/>
          <w:left w:val="nil"/>
          <w:bottom w:val="nil"/>
          <w:right w:val="nil"/>
          <w:insideH w:val="nil"/>
          <w:insideV w:val="single" w:sz="4" w:space="0" w:color="FFFFFF" w:themeColor="background1"/>
          <w:tl2br w:val="nil"/>
          <w:tr2bl w:val="nil"/>
        </w:tcBorders>
        <w:shd w:val="clear" w:color="auto" w:fill="AD1828"/>
      </w:tcPr>
    </w:tblStylePr>
  </w:style>
  <w:style w:type="paragraph" w:styleId="NormalWeb">
    <w:name w:val="Normal (Web)"/>
    <w:basedOn w:val="Normal"/>
    <w:uiPriority w:val="99"/>
    <w:semiHidden/>
    <w:unhideWhenUsed/>
    <w:rsid w:val="00C456C3"/>
    <w:pPr>
      <w:spacing w:before="100" w:beforeAutospacing="1" w:after="100" w:afterAutospacing="1" w:line="240" w:lineRule="auto"/>
      <w:ind w:leftChars="0" w:left="0" w:right="0"/>
      <w:contextualSpacing w:val="0"/>
    </w:pPr>
    <w:rPr>
      <w:rFonts w:ascii="Times New Roman" w:eastAsia="Times New Roman" w:hAnsi="Times New Roman"/>
      <w:sz w:val="24"/>
      <w:szCs w:val="24"/>
      <w:lang w:val="en-US" w:eastAsia="zh-CN"/>
    </w:rPr>
  </w:style>
  <w:style w:type="paragraph" w:styleId="BodyText">
    <w:name w:val="Body Text"/>
    <w:basedOn w:val="Normal"/>
    <w:link w:val="BodyTextChar"/>
    <w:uiPriority w:val="1"/>
    <w:qFormat/>
    <w:rsid w:val="00457739"/>
    <w:pPr>
      <w:widowControl w:val="0"/>
      <w:autoSpaceDE w:val="0"/>
      <w:autoSpaceDN w:val="0"/>
      <w:spacing w:after="0" w:line="240" w:lineRule="auto"/>
      <w:ind w:leftChars="0" w:left="0" w:right="0"/>
      <w:contextualSpacing w:val="0"/>
    </w:pPr>
    <w:rPr>
      <w:rFonts w:ascii="Arial" w:eastAsia="Arial" w:hAnsi="Arial" w:cs="Arial"/>
      <w:sz w:val="24"/>
      <w:szCs w:val="24"/>
      <w:lang w:val="en-US" w:eastAsia="en-US"/>
    </w:rPr>
  </w:style>
  <w:style w:type="character" w:customStyle="1" w:styleId="BodyTextChar">
    <w:name w:val="Body Text Char"/>
    <w:basedOn w:val="DefaultParagraphFont"/>
    <w:link w:val="BodyText"/>
    <w:uiPriority w:val="1"/>
    <w:rsid w:val="00457739"/>
    <w:rPr>
      <w:rFonts w:ascii="Arial" w:eastAsia="Arial" w:hAnsi="Arial" w:cs="Arial"/>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44374">
      <w:bodyDiv w:val="1"/>
      <w:marLeft w:val="0"/>
      <w:marRight w:val="0"/>
      <w:marTop w:val="0"/>
      <w:marBottom w:val="0"/>
      <w:divBdr>
        <w:top w:val="none" w:sz="0" w:space="0" w:color="auto"/>
        <w:left w:val="none" w:sz="0" w:space="0" w:color="auto"/>
        <w:bottom w:val="none" w:sz="0" w:space="0" w:color="auto"/>
        <w:right w:val="none" w:sz="0" w:space="0" w:color="auto"/>
      </w:divBdr>
      <w:divsChild>
        <w:div w:id="2088795638">
          <w:marLeft w:val="0"/>
          <w:marRight w:val="0"/>
          <w:marTop w:val="0"/>
          <w:marBottom w:val="0"/>
          <w:divBdr>
            <w:top w:val="none" w:sz="0" w:space="0" w:color="auto"/>
            <w:left w:val="none" w:sz="0" w:space="0" w:color="auto"/>
            <w:bottom w:val="none" w:sz="0" w:space="0" w:color="auto"/>
            <w:right w:val="none" w:sz="0" w:space="0" w:color="auto"/>
          </w:divBdr>
          <w:divsChild>
            <w:div w:id="594092281">
              <w:marLeft w:val="0"/>
              <w:marRight w:val="0"/>
              <w:marTop w:val="0"/>
              <w:marBottom w:val="0"/>
              <w:divBdr>
                <w:top w:val="none" w:sz="0" w:space="0" w:color="auto"/>
                <w:left w:val="none" w:sz="0" w:space="0" w:color="auto"/>
                <w:bottom w:val="none" w:sz="0" w:space="0" w:color="auto"/>
                <w:right w:val="none" w:sz="0" w:space="0" w:color="auto"/>
              </w:divBdr>
              <w:divsChild>
                <w:div w:id="762457435">
                  <w:marLeft w:val="0"/>
                  <w:marRight w:val="0"/>
                  <w:marTop w:val="0"/>
                  <w:marBottom w:val="0"/>
                  <w:divBdr>
                    <w:top w:val="none" w:sz="0" w:space="0" w:color="auto"/>
                    <w:left w:val="none" w:sz="0" w:space="0" w:color="auto"/>
                    <w:bottom w:val="none" w:sz="0" w:space="0" w:color="auto"/>
                    <w:right w:val="none" w:sz="0" w:space="0" w:color="auto"/>
                  </w:divBdr>
                  <w:divsChild>
                    <w:div w:id="3636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6660">
      <w:bodyDiv w:val="1"/>
      <w:marLeft w:val="0"/>
      <w:marRight w:val="0"/>
      <w:marTop w:val="0"/>
      <w:marBottom w:val="0"/>
      <w:divBdr>
        <w:top w:val="none" w:sz="0" w:space="0" w:color="auto"/>
        <w:left w:val="none" w:sz="0" w:space="0" w:color="auto"/>
        <w:bottom w:val="none" w:sz="0" w:space="0" w:color="auto"/>
        <w:right w:val="none" w:sz="0" w:space="0" w:color="auto"/>
      </w:divBdr>
      <w:divsChild>
        <w:div w:id="873156206">
          <w:marLeft w:val="0"/>
          <w:marRight w:val="0"/>
          <w:marTop w:val="0"/>
          <w:marBottom w:val="0"/>
          <w:divBdr>
            <w:top w:val="none" w:sz="0" w:space="0" w:color="auto"/>
            <w:left w:val="none" w:sz="0" w:space="0" w:color="auto"/>
            <w:bottom w:val="none" w:sz="0" w:space="0" w:color="auto"/>
            <w:right w:val="none" w:sz="0" w:space="0" w:color="auto"/>
          </w:divBdr>
          <w:divsChild>
            <w:div w:id="1559781814">
              <w:marLeft w:val="0"/>
              <w:marRight w:val="0"/>
              <w:marTop w:val="0"/>
              <w:marBottom w:val="0"/>
              <w:divBdr>
                <w:top w:val="none" w:sz="0" w:space="0" w:color="auto"/>
                <w:left w:val="none" w:sz="0" w:space="0" w:color="auto"/>
                <w:bottom w:val="none" w:sz="0" w:space="0" w:color="auto"/>
                <w:right w:val="none" w:sz="0" w:space="0" w:color="auto"/>
              </w:divBdr>
              <w:divsChild>
                <w:div w:id="1054742248">
                  <w:marLeft w:val="0"/>
                  <w:marRight w:val="0"/>
                  <w:marTop w:val="0"/>
                  <w:marBottom w:val="0"/>
                  <w:divBdr>
                    <w:top w:val="none" w:sz="0" w:space="0" w:color="auto"/>
                    <w:left w:val="none" w:sz="0" w:space="0" w:color="auto"/>
                    <w:bottom w:val="none" w:sz="0" w:space="0" w:color="auto"/>
                    <w:right w:val="none" w:sz="0" w:space="0" w:color="auto"/>
                  </w:divBdr>
                  <w:divsChild>
                    <w:div w:id="112580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19787">
      <w:bodyDiv w:val="1"/>
      <w:marLeft w:val="0"/>
      <w:marRight w:val="0"/>
      <w:marTop w:val="0"/>
      <w:marBottom w:val="0"/>
      <w:divBdr>
        <w:top w:val="none" w:sz="0" w:space="0" w:color="auto"/>
        <w:left w:val="none" w:sz="0" w:space="0" w:color="auto"/>
        <w:bottom w:val="none" w:sz="0" w:space="0" w:color="auto"/>
        <w:right w:val="none" w:sz="0" w:space="0" w:color="auto"/>
      </w:divBdr>
    </w:div>
    <w:div w:id="93791547">
      <w:bodyDiv w:val="1"/>
      <w:marLeft w:val="0"/>
      <w:marRight w:val="0"/>
      <w:marTop w:val="0"/>
      <w:marBottom w:val="0"/>
      <w:divBdr>
        <w:top w:val="none" w:sz="0" w:space="0" w:color="auto"/>
        <w:left w:val="none" w:sz="0" w:space="0" w:color="auto"/>
        <w:bottom w:val="none" w:sz="0" w:space="0" w:color="auto"/>
        <w:right w:val="none" w:sz="0" w:space="0" w:color="auto"/>
      </w:divBdr>
      <w:divsChild>
        <w:div w:id="1711225924">
          <w:marLeft w:val="0"/>
          <w:marRight w:val="0"/>
          <w:marTop w:val="0"/>
          <w:marBottom w:val="0"/>
          <w:divBdr>
            <w:top w:val="none" w:sz="0" w:space="0" w:color="auto"/>
            <w:left w:val="none" w:sz="0" w:space="0" w:color="auto"/>
            <w:bottom w:val="none" w:sz="0" w:space="0" w:color="auto"/>
            <w:right w:val="none" w:sz="0" w:space="0" w:color="auto"/>
          </w:divBdr>
          <w:divsChild>
            <w:div w:id="619722458">
              <w:marLeft w:val="0"/>
              <w:marRight w:val="0"/>
              <w:marTop w:val="0"/>
              <w:marBottom w:val="0"/>
              <w:divBdr>
                <w:top w:val="none" w:sz="0" w:space="0" w:color="auto"/>
                <w:left w:val="none" w:sz="0" w:space="0" w:color="auto"/>
                <w:bottom w:val="none" w:sz="0" w:space="0" w:color="auto"/>
                <w:right w:val="none" w:sz="0" w:space="0" w:color="auto"/>
              </w:divBdr>
              <w:divsChild>
                <w:div w:id="2045515084">
                  <w:marLeft w:val="0"/>
                  <w:marRight w:val="0"/>
                  <w:marTop w:val="0"/>
                  <w:marBottom w:val="0"/>
                  <w:divBdr>
                    <w:top w:val="none" w:sz="0" w:space="0" w:color="auto"/>
                    <w:left w:val="none" w:sz="0" w:space="0" w:color="auto"/>
                    <w:bottom w:val="none" w:sz="0" w:space="0" w:color="auto"/>
                    <w:right w:val="none" w:sz="0" w:space="0" w:color="auto"/>
                  </w:divBdr>
                  <w:divsChild>
                    <w:div w:id="6671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1271">
      <w:bodyDiv w:val="1"/>
      <w:marLeft w:val="0"/>
      <w:marRight w:val="0"/>
      <w:marTop w:val="0"/>
      <w:marBottom w:val="0"/>
      <w:divBdr>
        <w:top w:val="none" w:sz="0" w:space="0" w:color="auto"/>
        <w:left w:val="none" w:sz="0" w:space="0" w:color="auto"/>
        <w:bottom w:val="none" w:sz="0" w:space="0" w:color="auto"/>
        <w:right w:val="none" w:sz="0" w:space="0" w:color="auto"/>
      </w:divBdr>
      <w:divsChild>
        <w:div w:id="1294678904">
          <w:marLeft w:val="0"/>
          <w:marRight w:val="0"/>
          <w:marTop w:val="0"/>
          <w:marBottom w:val="0"/>
          <w:divBdr>
            <w:top w:val="none" w:sz="0" w:space="0" w:color="auto"/>
            <w:left w:val="none" w:sz="0" w:space="0" w:color="auto"/>
            <w:bottom w:val="none" w:sz="0" w:space="0" w:color="auto"/>
            <w:right w:val="none" w:sz="0" w:space="0" w:color="auto"/>
          </w:divBdr>
          <w:divsChild>
            <w:div w:id="413433003">
              <w:marLeft w:val="0"/>
              <w:marRight w:val="0"/>
              <w:marTop w:val="0"/>
              <w:marBottom w:val="0"/>
              <w:divBdr>
                <w:top w:val="none" w:sz="0" w:space="0" w:color="auto"/>
                <w:left w:val="none" w:sz="0" w:space="0" w:color="auto"/>
                <w:bottom w:val="none" w:sz="0" w:space="0" w:color="auto"/>
                <w:right w:val="none" w:sz="0" w:space="0" w:color="auto"/>
              </w:divBdr>
              <w:divsChild>
                <w:div w:id="1939481600">
                  <w:marLeft w:val="0"/>
                  <w:marRight w:val="0"/>
                  <w:marTop w:val="0"/>
                  <w:marBottom w:val="0"/>
                  <w:divBdr>
                    <w:top w:val="none" w:sz="0" w:space="0" w:color="auto"/>
                    <w:left w:val="none" w:sz="0" w:space="0" w:color="auto"/>
                    <w:bottom w:val="none" w:sz="0" w:space="0" w:color="auto"/>
                    <w:right w:val="none" w:sz="0" w:space="0" w:color="auto"/>
                  </w:divBdr>
                  <w:divsChild>
                    <w:div w:id="161975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2369">
      <w:bodyDiv w:val="1"/>
      <w:marLeft w:val="0"/>
      <w:marRight w:val="0"/>
      <w:marTop w:val="0"/>
      <w:marBottom w:val="0"/>
      <w:divBdr>
        <w:top w:val="none" w:sz="0" w:space="0" w:color="auto"/>
        <w:left w:val="none" w:sz="0" w:space="0" w:color="auto"/>
        <w:bottom w:val="none" w:sz="0" w:space="0" w:color="auto"/>
        <w:right w:val="none" w:sz="0" w:space="0" w:color="auto"/>
      </w:divBdr>
    </w:div>
    <w:div w:id="155416356">
      <w:bodyDiv w:val="1"/>
      <w:marLeft w:val="0"/>
      <w:marRight w:val="0"/>
      <w:marTop w:val="0"/>
      <w:marBottom w:val="0"/>
      <w:divBdr>
        <w:top w:val="none" w:sz="0" w:space="0" w:color="auto"/>
        <w:left w:val="none" w:sz="0" w:space="0" w:color="auto"/>
        <w:bottom w:val="none" w:sz="0" w:space="0" w:color="auto"/>
        <w:right w:val="none" w:sz="0" w:space="0" w:color="auto"/>
      </w:divBdr>
      <w:divsChild>
        <w:div w:id="1423257393">
          <w:marLeft w:val="0"/>
          <w:marRight w:val="0"/>
          <w:marTop w:val="0"/>
          <w:marBottom w:val="0"/>
          <w:divBdr>
            <w:top w:val="none" w:sz="0" w:space="0" w:color="auto"/>
            <w:left w:val="none" w:sz="0" w:space="0" w:color="auto"/>
            <w:bottom w:val="none" w:sz="0" w:space="0" w:color="auto"/>
            <w:right w:val="none" w:sz="0" w:space="0" w:color="auto"/>
          </w:divBdr>
          <w:divsChild>
            <w:div w:id="836501976">
              <w:marLeft w:val="0"/>
              <w:marRight w:val="0"/>
              <w:marTop w:val="0"/>
              <w:marBottom w:val="0"/>
              <w:divBdr>
                <w:top w:val="none" w:sz="0" w:space="0" w:color="auto"/>
                <w:left w:val="none" w:sz="0" w:space="0" w:color="auto"/>
                <w:bottom w:val="none" w:sz="0" w:space="0" w:color="auto"/>
                <w:right w:val="none" w:sz="0" w:space="0" w:color="auto"/>
              </w:divBdr>
              <w:divsChild>
                <w:div w:id="627399888">
                  <w:marLeft w:val="0"/>
                  <w:marRight w:val="0"/>
                  <w:marTop w:val="0"/>
                  <w:marBottom w:val="0"/>
                  <w:divBdr>
                    <w:top w:val="none" w:sz="0" w:space="0" w:color="auto"/>
                    <w:left w:val="none" w:sz="0" w:space="0" w:color="auto"/>
                    <w:bottom w:val="none" w:sz="0" w:space="0" w:color="auto"/>
                    <w:right w:val="none" w:sz="0" w:space="0" w:color="auto"/>
                  </w:divBdr>
                  <w:divsChild>
                    <w:div w:id="1456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79436">
      <w:bodyDiv w:val="1"/>
      <w:marLeft w:val="0"/>
      <w:marRight w:val="0"/>
      <w:marTop w:val="0"/>
      <w:marBottom w:val="0"/>
      <w:divBdr>
        <w:top w:val="none" w:sz="0" w:space="0" w:color="auto"/>
        <w:left w:val="none" w:sz="0" w:space="0" w:color="auto"/>
        <w:bottom w:val="none" w:sz="0" w:space="0" w:color="auto"/>
        <w:right w:val="none" w:sz="0" w:space="0" w:color="auto"/>
      </w:divBdr>
    </w:div>
    <w:div w:id="174420001">
      <w:bodyDiv w:val="1"/>
      <w:marLeft w:val="0"/>
      <w:marRight w:val="0"/>
      <w:marTop w:val="0"/>
      <w:marBottom w:val="0"/>
      <w:divBdr>
        <w:top w:val="none" w:sz="0" w:space="0" w:color="auto"/>
        <w:left w:val="none" w:sz="0" w:space="0" w:color="auto"/>
        <w:bottom w:val="none" w:sz="0" w:space="0" w:color="auto"/>
        <w:right w:val="none" w:sz="0" w:space="0" w:color="auto"/>
      </w:divBdr>
    </w:div>
    <w:div w:id="194583662">
      <w:bodyDiv w:val="1"/>
      <w:marLeft w:val="0"/>
      <w:marRight w:val="0"/>
      <w:marTop w:val="0"/>
      <w:marBottom w:val="0"/>
      <w:divBdr>
        <w:top w:val="none" w:sz="0" w:space="0" w:color="auto"/>
        <w:left w:val="none" w:sz="0" w:space="0" w:color="auto"/>
        <w:bottom w:val="none" w:sz="0" w:space="0" w:color="auto"/>
        <w:right w:val="none" w:sz="0" w:space="0" w:color="auto"/>
      </w:divBdr>
    </w:div>
    <w:div w:id="206994730">
      <w:bodyDiv w:val="1"/>
      <w:marLeft w:val="0"/>
      <w:marRight w:val="0"/>
      <w:marTop w:val="0"/>
      <w:marBottom w:val="0"/>
      <w:divBdr>
        <w:top w:val="none" w:sz="0" w:space="0" w:color="auto"/>
        <w:left w:val="none" w:sz="0" w:space="0" w:color="auto"/>
        <w:bottom w:val="none" w:sz="0" w:space="0" w:color="auto"/>
        <w:right w:val="none" w:sz="0" w:space="0" w:color="auto"/>
      </w:divBdr>
    </w:div>
    <w:div w:id="215245882">
      <w:bodyDiv w:val="1"/>
      <w:marLeft w:val="0"/>
      <w:marRight w:val="0"/>
      <w:marTop w:val="0"/>
      <w:marBottom w:val="0"/>
      <w:divBdr>
        <w:top w:val="none" w:sz="0" w:space="0" w:color="auto"/>
        <w:left w:val="none" w:sz="0" w:space="0" w:color="auto"/>
        <w:bottom w:val="none" w:sz="0" w:space="0" w:color="auto"/>
        <w:right w:val="none" w:sz="0" w:space="0" w:color="auto"/>
      </w:divBdr>
    </w:div>
    <w:div w:id="323902072">
      <w:bodyDiv w:val="1"/>
      <w:marLeft w:val="0"/>
      <w:marRight w:val="0"/>
      <w:marTop w:val="0"/>
      <w:marBottom w:val="0"/>
      <w:divBdr>
        <w:top w:val="none" w:sz="0" w:space="0" w:color="auto"/>
        <w:left w:val="none" w:sz="0" w:space="0" w:color="auto"/>
        <w:bottom w:val="none" w:sz="0" w:space="0" w:color="auto"/>
        <w:right w:val="none" w:sz="0" w:space="0" w:color="auto"/>
      </w:divBdr>
      <w:divsChild>
        <w:div w:id="104543973">
          <w:marLeft w:val="0"/>
          <w:marRight w:val="0"/>
          <w:marTop w:val="0"/>
          <w:marBottom w:val="0"/>
          <w:divBdr>
            <w:top w:val="none" w:sz="0" w:space="0" w:color="auto"/>
            <w:left w:val="none" w:sz="0" w:space="0" w:color="auto"/>
            <w:bottom w:val="none" w:sz="0" w:space="0" w:color="auto"/>
            <w:right w:val="none" w:sz="0" w:space="0" w:color="auto"/>
          </w:divBdr>
          <w:divsChild>
            <w:div w:id="1038965640">
              <w:marLeft w:val="0"/>
              <w:marRight w:val="0"/>
              <w:marTop w:val="0"/>
              <w:marBottom w:val="0"/>
              <w:divBdr>
                <w:top w:val="none" w:sz="0" w:space="0" w:color="auto"/>
                <w:left w:val="none" w:sz="0" w:space="0" w:color="auto"/>
                <w:bottom w:val="none" w:sz="0" w:space="0" w:color="auto"/>
                <w:right w:val="none" w:sz="0" w:space="0" w:color="auto"/>
              </w:divBdr>
              <w:divsChild>
                <w:div w:id="1265966517">
                  <w:marLeft w:val="0"/>
                  <w:marRight w:val="0"/>
                  <w:marTop w:val="0"/>
                  <w:marBottom w:val="0"/>
                  <w:divBdr>
                    <w:top w:val="none" w:sz="0" w:space="0" w:color="auto"/>
                    <w:left w:val="none" w:sz="0" w:space="0" w:color="auto"/>
                    <w:bottom w:val="none" w:sz="0" w:space="0" w:color="auto"/>
                    <w:right w:val="none" w:sz="0" w:space="0" w:color="auto"/>
                  </w:divBdr>
                  <w:divsChild>
                    <w:div w:id="47633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1609916">
      <w:bodyDiv w:val="1"/>
      <w:marLeft w:val="0"/>
      <w:marRight w:val="0"/>
      <w:marTop w:val="0"/>
      <w:marBottom w:val="0"/>
      <w:divBdr>
        <w:top w:val="none" w:sz="0" w:space="0" w:color="auto"/>
        <w:left w:val="none" w:sz="0" w:space="0" w:color="auto"/>
        <w:bottom w:val="none" w:sz="0" w:space="0" w:color="auto"/>
        <w:right w:val="none" w:sz="0" w:space="0" w:color="auto"/>
      </w:divBdr>
    </w:div>
    <w:div w:id="425729881">
      <w:bodyDiv w:val="1"/>
      <w:marLeft w:val="0"/>
      <w:marRight w:val="0"/>
      <w:marTop w:val="0"/>
      <w:marBottom w:val="0"/>
      <w:divBdr>
        <w:top w:val="none" w:sz="0" w:space="0" w:color="auto"/>
        <w:left w:val="none" w:sz="0" w:space="0" w:color="auto"/>
        <w:bottom w:val="none" w:sz="0" w:space="0" w:color="auto"/>
        <w:right w:val="none" w:sz="0" w:space="0" w:color="auto"/>
      </w:divBdr>
      <w:divsChild>
        <w:div w:id="1460538279">
          <w:marLeft w:val="0"/>
          <w:marRight w:val="0"/>
          <w:marTop w:val="0"/>
          <w:marBottom w:val="0"/>
          <w:divBdr>
            <w:top w:val="none" w:sz="0" w:space="0" w:color="auto"/>
            <w:left w:val="none" w:sz="0" w:space="0" w:color="auto"/>
            <w:bottom w:val="none" w:sz="0" w:space="0" w:color="auto"/>
            <w:right w:val="none" w:sz="0" w:space="0" w:color="auto"/>
          </w:divBdr>
          <w:divsChild>
            <w:div w:id="1739863159">
              <w:marLeft w:val="0"/>
              <w:marRight w:val="0"/>
              <w:marTop w:val="0"/>
              <w:marBottom w:val="0"/>
              <w:divBdr>
                <w:top w:val="none" w:sz="0" w:space="0" w:color="auto"/>
                <w:left w:val="none" w:sz="0" w:space="0" w:color="auto"/>
                <w:bottom w:val="none" w:sz="0" w:space="0" w:color="auto"/>
                <w:right w:val="none" w:sz="0" w:space="0" w:color="auto"/>
              </w:divBdr>
              <w:divsChild>
                <w:div w:id="141794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419098">
      <w:bodyDiv w:val="1"/>
      <w:marLeft w:val="0"/>
      <w:marRight w:val="0"/>
      <w:marTop w:val="0"/>
      <w:marBottom w:val="0"/>
      <w:divBdr>
        <w:top w:val="none" w:sz="0" w:space="0" w:color="auto"/>
        <w:left w:val="none" w:sz="0" w:space="0" w:color="auto"/>
        <w:bottom w:val="none" w:sz="0" w:space="0" w:color="auto"/>
        <w:right w:val="none" w:sz="0" w:space="0" w:color="auto"/>
      </w:divBdr>
    </w:div>
    <w:div w:id="810947816">
      <w:bodyDiv w:val="1"/>
      <w:marLeft w:val="0"/>
      <w:marRight w:val="0"/>
      <w:marTop w:val="0"/>
      <w:marBottom w:val="0"/>
      <w:divBdr>
        <w:top w:val="none" w:sz="0" w:space="0" w:color="auto"/>
        <w:left w:val="none" w:sz="0" w:space="0" w:color="auto"/>
        <w:bottom w:val="none" w:sz="0" w:space="0" w:color="auto"/>
        <w:right w:val="none" w:sz="0" w:space="0" w:color="auto"/>
      </w:divBdr>
    </w:div>
    <w:div w:id="852301090">
      <w:bodyDiv w:val="1"/>
      <w:marLeft w:val="0"/>
      <w:marRight w:val="0"/>
      <w:marTop w:val="0"/>
      <w:marBottom w:val="0"/>
      <w:divBdr>
        <w:top w:val="none" w:sz="0" w:space="0" w:color="auto"/>
        <w:left w:val="none" w:sz="0" w:space="0" w:color="auto"/>
        <w:bottom w:val="none" w:sz="0" w:space="0" w:color="auto"/>
        <w:right w:val="none" w:sz="0" w:space="0" w:color="auto"/>
      </w:divBdr>
    </w:div>
    <w:div w:id="887645461">
      <w:bodyDiv w:val="1"/>
      <w:marLeft w:val="0"/>
      <w:marRight w:val="0"/>
      <w:marTop w:val="0"/>
      <w:marBottom w:val="0"/>
      <w:divBdr>
        <w:top w:val="none" w:sz="0" w:space="0" w:color="auto"/>
        <w:left w:val="none" w:sz="0" w:space="0" w:color="auto"/>
        <w:bottom w:val="none" w:sz="0" w:space="0" w:color="auto"/>
        <w:right w:val="none" w:sz="0" w:space="0" w:color="auto"/>
      </w:divBdr>
    </w:div>
    <w:div w:id="915283342">
      <w:bodyDiv w:val="1"/>
      <w:marLeft w:val="0"/>
      <w:marRight w:val="0"/>
      <w:marTop w:val="0"/>
      <w:marBottom w:val="0"/>
      <w:divBdr>
        <w:top w:val="none" w:sz="0" w:space="0" w:color="auto"/>
        <w:left w:val="none" w:sz="0" w:space="0" w:color="auto"/>
        <w:bottom w:val="none" w:sz="0" w:space="0" w:color="auto"/>
        <w:right w:val="none" w:sz="0" w:space="0" w:color="auto"/>
      </w:divBdr>
    </w:div>
    <w:div w:id="930090488">
      <w:bodyDiv w:val="1"/>
      <w:marLeft w:val="0"/>
      <w:marRight w:val="0"/>
      <w:marTop w:val="0"/>
      <w:marBottom w:val="0"/>
      <w:divBdr>
        <w:top w:val="none" w:sz="0" w:space="0" w:color="auto"/>
        <w:left w:val="none" w:sz="0" w:space="0" w:color="auto"/>
        <w:bottom w:val="none" w:sz="0" w:space="0" w:color="auto"/>
        <w:right w:val="none" w:sz="0" w:space="0" w:color="auto"/>
      </w:divBdr>
    </w:div>
    <w:div w:id="1053696135">
      <w:bodyDiv w:val="1"/>
      <w:marLeft w:val="0"/>
      <w:marRight w:val="0"/>
      <w:marTop w:val="0"/>
      <w:marBottom w:val="0"/>
      <w:divBdr>
        <w:top w:val="none" w:sz="0" w:space="0" w:color="auto"/>
        <w:left w:val="none" w:sz="0" w:space="0" w:color="auto"/>
        <w:bottom w:val="none" w:sz="0" w:space="0" w:color="auto"/>
        <w:right w:val="none" w:sz="0" w:space="0" w:color="auto"/>
      </w:divBdr>
    </w:div>
    <w:div w:id="1066685224">
      <w:bodyDiv w:val="1"/>
      <w:marLeft w:val="0"/>
      <w:marRight w:val="0"/>
      <w:marTop w:val="0"/>
      <w:marBottom w:val="0"/>
      <w:divBdr>
        <w:top w:val="none" w:sz="0" w:space="0" w:color="auto"/>
        <w:left w:val="none" w:sz="0" w:space="0" w:color="auto"/>
        <w:bottom w:val="none" w:sz="0" w:space="0" w:color="auto"/>
        <w:right w:val="none" w:sz="0" w:space="0" w:color="auto"/>
      </w:divBdr>
    </w:div>
    <w:div w:id="1124274072">
      <w:bodyDiv w:val="1"/>
      <w:marLeft w:val="0"/>
      <w:marRight w:val="0"/>
      <w:marTop w:val="0"/>
      <w:marBottom w:val="0"/>
      <w:divBdr>
        <w:top w:val="none" w:sz="0" w:space="0" w:color="auto"/>
        <w:left w:val="none" w:sz="0" w:space="0" w:color="auto"/>
        <w:bottom w:val="none" w:sz="0" w:space="0" w:color="auto"/>
        <w:right w:val="none" w:sz="0" w:space="0" w:color="auto"/>
      </w:divBdr>
    </w:div>
    <w:div w:id="1170561116">
      <w:bodyDiv w:val="1"/>
      <w:marLeft w:val="0"/>
      <w:marRight w:val="0"/>
      <w:marTop w:val="0"/>
      <w:marBottom w:val="0"/>
      <w:divBdr>
        <w:top w:val="none" w:sz="0" w:space="0" w:color="auto"/>
        <w:left w:val="none" w:sz="0" w:space="0" w:color="auto"/>
        <w:bottom w:val="none" w:sz="0" w:space="0" w:color="auto"/>
        <w:right w:val="none" w:sz="0" w:space="0" w:color="auto"/>
      </w:divBdr>
    </w:div>
    <w:div w:id="1171214981">
      <w:bodyDiv w:val="1"/>
      <w:marLeft w:val="0"/>
      <w:marRight w:val="0"/>
      <w:marTop w:val="0"/>
      <w:marBottom w:val="0"/>
      <w:divBdr>
        <w:top w:val="none" w:sz="0" w:space="0" w:color="auto"/>
        <w:left w:val="none" w:sz="0" w:space="0" w:color="auto"/>
        <w:bottom w:val="none" w:sz="0" w:space="0" w:color="auto"/>
        <w:right w:val="none" w:sz="0" w:space="0" w:color="auto"/>
      </w:divBdr>
      <w:divsChild>
        <w:div w:id="936137571">
          <w:marLeft w:val="0"/>
          <w:marRight w:val="0"/>
          <w:marTop w:val="0"/>
          <w:marBottom w:val="0"/>
          <w:divBdr>
            <w:top w:val="none" w:sz="0" w:space="0" w:color="auto"/>
            <w:left w:val="none" w:sz="0" w:space="0" w:color="auto"/>
            <w:bottom w:val="none" w:sz="0" w:space="0" w:color="auto"/>
            <w:right w:val="none" w:sz="0" w:space="0" w:color="auto"/>
          </w:divBdr>
          <w:divsChild>
            <w:div w:id="1419669458">
              <w:marLeft w:val="0"/>
              <w:marRight w:val="0"/>
              <w:marTop w:val="0"/>
              <w:marBottom w:val="0"/>
              <w:divBdr>
                <w:top w:val="none" w:sz="0" w:space="0" w:color="auto"/>
                <w:left w:val="none" w:sz="0" w:space="0" w:color="auto"/>
                <w:bottom w:val="none" w:sz="0" w:space="0" w:color="auto"/>
                <w:right w:val="none" w:sz="0" w:space="0" w:color="auto"/>
              </w:divBdr>
              <w:divsChild>
                <w:div w:id="548614203">
                  <w:marLeft w:val="0"/>
                  <w:marRight w:val="0"/>
                  <w:marTop w:val="0"/>
                  <w:marBottom w:val="0"/>
                  <w:divBdr>
                    <w:top w:val="none" w:sz="0" w:space="0" w:color="auto"/>
                    <w:left w:val="none" w:sz="0" w:space="0" w:color="auto"/>
                    <w:bottom w:val="none" w:sz="0" w:space="0" w:color="auto"/>
                    <w:right w:val="none" w:sz="0" w:space="0" w:color="auto"/>
                  </w:divBdr>
                </w:div>
              </w:divsChild>
            </w:div>
            <w:div w:id="1996689827">
              <w:marLeft w:val="0"/>
              <w:marRight w:val="0"/>
              <w:marTop w:val="0"/>
              <w:marBottom w:val="0"/>
              <w:divBdr>
                <w:top w:val="none" w:sz="0" w:space="0" w:color="auto"/>
                <w:left w:val="none" w:sz="0" w:space="0" w:color="auto"/>
                <w:bottom w:val="none" w:sz="0" w:space="0" w:color="auto"/>
                <w:right w:val="none" w:sz="0" w:space="0" w:color="auto"/>
              </w:divBdr>
              <w:divsChild>
                <w:div w:id="471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2995">
          <w:marLeft w:val="0"/>
          <w:marRight w:val="0"/>
          <w:marTop w:val="0"/>
          <w:marBottom w:val="0"/>
          <w:divBdr>
            <w:top w:val="none" w:sz="0" w:space="0" w:color="auto"/>
            <w:left w:val="none" w:sz="0" w:space="0" w:color="auto"/>
            <w:bottom w:val="none" w:sz="0" w:space="0" w:color="auto"/>
            <w:right w:val="none" w:sz="0" w:space="0" w:color="auto"/>
          </w:divBdr>
          <w:divsChild>
            <w:div w:id="200824223">
              <w:marLeft w:val="0"/>
              <w:marRight w:val="0"/>
              <w:marTop w:val="0"/>
              <w:marBottom w:val="0"/>
              <w:divBdr>
                <w:top w:val="none" w:sz="0" w:space="0" w:color="auto"/>
                <w:left w:val="none" w:sz="0" w:space="0" w:color="auto"/>
                <w:bottom w:val="none" w:sz="0" w:space="0" w:color="auto"/>
                <w:right w:val="none" w:sz="0" w:space="0" w:color="auto"/>
              </w:divBdr>
              <w:divsChild>
                <w:div w:id="17327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034521">
      <w:bodyDiv w:val="1"/>
      <w:marLeft w:val="0"/>
      <w:marRight w:val="0"/>
      <w:marTop w:val="0"/>
      <w:marBottom w:val="0"/>
      <w:divBdr>
        <w:top w:val="none" w:sz="0" w:space="0" w:color="auto"/>
        <w:left w:val="none" w:sz="0" w:space="0" w:color="auto"/>
        <w:bottom w:val="none" w:sz="0" w:space="0" w:color="auto"/>
        <w:right w:val="none" w:sz="0" w:space="0" w:color="auto"/>
      </w:divBdr>
    </w:div>
    <w:div w:id="1233470508">
      <w:bodyDiv w:val="1"/>
      <w:marLeft w:val="0"/>
      <w:marRight w:val="0"/>
      <w:marTop w:val="0"/>
      <w:marBottom w:val="0"/>
      <w:divBdr>
        <w:top w:val="none" w:sz="0" w:space="0" w:color="auto"/>
        <w:left w:val="none" w:sz="0" w:space="0" w:color="auto"/>
        <w:bottom w:val="none" w:sz="0" w:space="0" w:color="auto"/>
        <w:right w:val="none" w:sz="0" w:space="0" w:color="auto"/>
      </w:divBdr>
    </w:div>
    <w:div w:id="1268612951">
      <w:bodyDiv w:val="1"/>
      <w:marLeft w:val="0"/>
      <w:marRight w:val="0"/>
      <w:marTop w:val="0"/>
      <w:marBottom w:val="0"/>
      <w:divBdr>
        <w:top w:val="none" w:sz="0" w:space="0" w:color="auto"/>
        <w:left w:val="none" w:sz="0" w:space="0" w:color="auto"/>
        <w:bottom w:val="none" w:sz="0" w:space="0" w:color="auto"/>
        <w:right w:val="none" w:sz="0" w:space="0" w:color="auto"/>
      </w:divBdr>
    </w:div>
    <w:div w:id="1278870148">
      <w:bodyDiv w:val="1"/>
      <w:marLeft w:val="0"/>
      <w:marRight w:val="0"/>
      <w:marTop w:val="0"/>
      <w:marBottom w:val="0"/>
      <w:divBdr>
        <w:top w:val="none" w:sz="0" w:space="0" w:color="auto"/>
        <w:left w:val="none" w:sz="0" w:space="0" w:color="auto"/>
        <w:bottom w:val="none" w:sz="0" w:space="0" w:color="auto"/>
        <w:right w:val="none" w:sz="0" w:space="0" w:color="auto"/>
      </w:divBdr>
    </w:div>
    <w:div w:id="1281841096">
      <w:bodyDiv w:val="1"/>
      <w:marLeft w:val="0"/>
      <w:marRight w:val="0"/>
      <w:marTop w:val="0"/>
      <w:marBottom w:val="0"/>
      <w:divBdr>
        <w:top w:val="none" w:sz="0" w:space="0" w:color="auto"/>
        <w:left w:val="none" w:sz="0" w:space="0" w:color="auto"/>
        <w:bottom w:val="none" w:sz="0" w:space="0" w:color="auto"/>
        <w:right w:val="none" w:sz="0" w:space="0" w:color="auto"/>
      </w:divBdr>
      <w:divsChild>
        <w:div w:id="1397237151">
          <w:marLeft w:val="0"/>
          <w:marRight w:val="0"/>
          <w:marTop w:val="0"/>
          <w:marBottom w:val="0"/>
          <w:divBdr>
            <w:top w:val="none" w:sz="0" w:space="0" w:color="auto"/>
            <w:left w:val="none" w:sz="0" w:space="0" w:color="auto"/>
            <w:bottom w:val="none" w:sz="0" w:space="0" w:color="auto"/>
            <w:right w:val="none" w:sz="0" w:space="0" w:color="auto"/>
          </w:divBdr>
          <w:divsChild>
            <w:div w:id="1870798005">
              <w:marLeft w:val="0"/>
              <w:marRight w:val="0"/>
              <w:marTop w:val="0"/>
              <w:marBottom w:val="0"/>
              <w:divBdr>
                <w:top w:val="none" w:sz="0" w:space="0" w:color="auto"/>
                <w:left w:val="none" w:sz="0" w:space="0" w:color="auto"/>
                <w:bottom w:val="none" w:sz="0" w:space="0" w:color="auto"/>
                <w:right w:val="none" w:sz="0" w:space="0" w:color="auto"/>
              </w:divBdr>
              <w:divsChild>
                <w:div w:id="1976520462">
                  <w:marLeft w:val="0"/>
                  <w:marRight w:val="0"/>
                  <w:marTop w:val="0"/>
                  <w:marBottom w:val="0"/>
                  <w:divBdr>
                    <w:top w:val="none" w:sz="0" w:space="0" w:color="auto"/>
                    <w:left w:val="none" w:sz="0" w:space="0" w:color="auto"/>
                    <w:bottom w:val="none" w:sz="0" w:space="0" w:color="auto"/>
                    <w:right w:val="none" w:sz="0" w:space="0" w:color="auto"/>
                  </w:divBdr>
                  <w:divsChild>
                    <w:div w:id="36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758706">
      <w:bodyDiv w:val="1"/>
      <w:marLeft w:val="0"/>
      <w:marRight w:val="0"/>
      <w:marTop w:val="0"/>
      <w:marBottom w:val="0"/>
      <w:divBdr>
        <w:top w:val="none" w:sz="0" w:space="0" w:color="auto"/>
        <w:left w:val="none" w:sz="0" w:space="0" w:color="auto"/>
        <w:bottom w:val="none" w:sz="0" w:space="0" w:color="auto"/>
        <w:right w:val="none" w:sz="0" w:space="0" w:color="auto"/>
      </w:divBdr>
    </w:div>
    <w:div w:id="1339239135">
      <w:bodyDiv w:val="1"/>
      <w:marLeft w:val="0"/>
      <w:marRight w:val="0"/>
      <w:marTop w:val="0"/>
      <w:marBottom w:val="0"/>
      <w:divBdr>
        <w:top w:val="none" w:sz="0" w:space="0" w:color="auto"/>
        <w:left w:val="none" w:sz="0" w:space="0" w:color="auto"/>
        <w:bottom w:val="none" w:sz="0" w:space="0" w:color="auto"/>
        <w:right w:val="none" w:sz="0" w:space="0" w:color="auto"/>
      </w:divBdr>
    </w:div>
    <w:div w:id="1348948800">
      <w:bodyDiv w:val="1"/>
      <w:marLeft w:val="0"/>
      <w:marRight w:val="0"/>
      <w:marTop w:val="0"/>
      <w:marBottom w:val="0"/>
      <w:divBdr>
        <w:top w:val="none" w:sz="0" w:space="0" w:color="auto"/>
        <w:left w:val="none" w:sz="0" w:space="0" w:color="auto"/>
        <w:bottom w:val="none" w:sz="0" w:space="0" w:color="auto"/>
        <w:right w:val="none" w:sz="0" w:space="0" w:color="auto"/>
      </w:divBdr>
    </w:div>
    <w:div w:id="1360861671">
      <w:bodyDiv w:val="1"/>
      <w:marLeft w:val="0"/>
      <w:marRight w:val="0"/>
      <w:marTop w:val="0"/>
      <w:marBottom w:val="0"/>
      <w:divBdr>
        <w:top w:val="none" w:sz="0" w:space="0" w:color="auto"/>
        <w:left w:val="none" w:sz="0" w:space="0" w:color="auto"/>
        <w:bottom w:val="none" w:sz="0" w:space="0" w:color="auto"/>
        <w:right w:val="none" w:sz="0" w:space="0" w:color="auto"/>
      </w:divBdr>
      <w:divsChild>
        <w:div w:id="16589069">
          <w:marLeft w:val="-46"/>
          <w:marRight w:val="0"/>
          <w:marTop w:val="0"/>
          <w:marBottom w:val="0"/>
          <w:divBdr>
            <w:top w:val="none" w:sz="0" w:space="0" w:color="auto"/>
            <w:left w:val="none" w:sz="0" w:space="0" w:color="auto"/>
            <w:bottom w:val="none" w:sz="0" w:space="0" w:color="auto"/>
            <w:right w:val="none" w:sz="0" w:space="0" w:color="auto"/>
          </w:divBdr>
        </w:div>
        <w:div w:id="110782526">
          <w:marLeft w:val="-46"/>
          <w:marRight w:val="0"/>
          <w:marTop w:val="0"/>
          <w:marBottom w:val="36"/>
          <w:divBdr>
            <w:top w:val="none" w:sz="0" w:space="0" w:color="auto"/>
            <w:left w:val="none" w:sz="0" w:space="0" w:color="auto"/>
            <w:bottom w:val="none" w:sz="0" w:space="0" w:color="auto"/>
            <w:right w:val="none" w:sz="0" w:space="0" w:color="auto"/>
          </w:divBdr>
        </w:div>
        <w:div w:id="807625047">
          <w:marLeft w:val="708"/>
          <w:marRight w:val="0"/>
          <w:marTop w:val="0"/>
          <w:marBottom w:val="0"/>
          <w:divBdr>
            <w:top w:val="none" w:sz="0" w:space="0" w:color="auto"/>
            <w:left w:val="none" w:sz="0" w:space="0" w:color="auto"/>
            <w:bottom w:val="none" w:sz="0" w:space="0" w:color="auto"/>
            <w:right w:val="none" w:sz="0" w:space="0" w:color="auto"/>
          </w:divBdr>
        </w:div>
        <w:div w:id="1256748220">
          <w:marLeft w:val="-46"/>
          <w:marRight w:val="0"/>
          <w:marTop w:val="0"/>
          <w:marBottom w:val="0"/>
          <w:divBdr>
            <w:top w:val="none" w:sz="0" w:space="0" w:color="auto"/>
            <w:left w:val="none" w:sz="0" w:space="0" w:color="auto"/>
            <w:bottom w:val="none" w:sz="0" w:space="0" w:color="auto"/>
            <w:right w:val="none" w:sz="0" w:space="0" w:color="auto"/>
          </w:divBdr>
        </w:div>
        <w:div w:id="1631084370">
          <w:marLeft w:val="708"/>
          <w:marRight w:val="0"/>
          <w:marTop w:val="0"/>
          <w:marBottom w:val="0"/>
          <w:divBdr>
            <w:top w:val="none" w:sz="0" w:space="0" w:color="auto"/>
            <w:left w:val="none" w:sz="0" w:space="0" w:color="auto"/>
            <w:bottom w:val="none" w:sz="0" w:space="0" w:color="auto"/>
            <w:right w:val="none" w:sz="0" w:space="0" w:color="auto"/>
          </w:divBdr>
        </w:div>
        <w:div w:id="2109961509">
          <w:marLeft w:val="0"/>
          <w:marRight w:val="0"/>
          <w:marTop w:val="0"/>
          <w:marBottom w:val="0"/>
          <w:divBdr>
            <w:top w:val="none" w:sz="0" w:space="0" w:color="auto"/>
            <w:left w:val="none" w:sz="0" w:space="0" w:color="auto"/>
            <w:bottom w:val="none" w:sz="0" w:space="0" w:color="auto"/>
            <w:right w:val="none" w:sz="0" w:space="0" w:color="auto"/>
          </w:divBdr>
        </w:div>
      </w:divsChild>
    </w:div>
    <w:div w:id="1377195340">
      <w:bodyDiv w:val="1"/>
      <w:marLeft w:val="0"/>
      <w:marRight w:val="0"/>
      <w:marTop w:val="0"/>
      <w:marBottom w:val="0"/>
      <w:divBdr>
        <w:top w:val="none" w:sz="0" w:space="0" w:color="auto"/>
        <w:left w:val="none" w:sz="0" w:space="0" w:color="auto"/>
        <w:bottom w:val="none" w:sz="0" w:space="0" w:color="auto"/>
        <w:right w:val="none" w:sz="0" w:space="0" w:color="auto"/>
      </w:divBdr>
      <w:divsChild>
        <w:div w:id="572738514">
          <w:marLeft w:val="0"/>
          <w:marRight w:val="0"/>
          <w:marTop w:val="0"/>
          <w:marBottom w:val="0"/>
          <w:divBdr>
            <w:top w:val="none" w:sz="0" w:space="0" w:color="auto"/>
            <w:left w:val="none" w:sz="0" w:space="0" w:color="auto"/>
            <w:bottom w:val="none" w:sz="0" w:space="0" w:color="auto"/>
            <w:right w:val="none" w:sz="0" w:space="0" w:color="auto"/>
          </w:divBdr>
          <w:divsChild>
            <w:div w:id="406616430">
              <w:marLeft w:val="0"/>
              <w:marRight w:val="0"/>
              <w:marTop w:val="0"/>
              <w:marBottom w:val="0"/>
              <w:divBdr>
                <w:top w:val="none" w:sz="0" w:space="0" w:color="auto"/>
                <w:left w:val="none" w:sz="0" w:space="0" w:color="auto"/>
                <w:bottom w:val="none" w:sz="0" w:space="0" w:color="auto"/>
                <w:right w:val="none" w:sz="0" w:space="0" w:color="auto"/>
              </w:divBdr>
              <w:divsChild>
                <w:div w:id="7042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230813">
      <w:bodyDiv w:val="1"/>
      <w:marLeft w:val="0"/>
      <w:marRight w:val="0"/>
      <w:marTop w:val="0"/>
      <w:marBottom w:val="0"/>
      <w:divBdr>
        <w:top w:val="none" w:sz="0" w:space="0" w:color="auto"/>
        <w:left w:val="none" w:sz="0" w:space="0" w:color="auto"/>
        <w:bottom w:val="none" w:sz="0" w:space="0" w:color="auto"/>
        <w:right w:val="none" w:sz="0" w:space="0" w:color="auto"/>
      </w:divBdr>
      <w:divsChild>
        <w:div w:id="1081567532">
          <w:marLeft w:val="0"/>
          <w:marRight w:val="0"/>
          <w:marTop w:val="0"/>
          <w:marBottom w:val="0"/>
          <w:divBdr>
            <w:top w:val="none" w:sz="0" w:space="0" w:color="auto"/>
            <w:left w:val="none" w:sz="0" w:space="0" w:color="auto"/>
            <w:bottom w:val="none" w:sz="0" w:space="0" w:color="auto"/>
            <w:right w:val="none" w:sz="0" w:space="0" w:color="auto"/>
          </w:divBdr>
          <w:divsChild>
            <w:div w:id="274093604">
              <w:marLeft w:val="0"/>
              <w:marRight w:val="0"/>
              <w:marTop w:val="0"/>
              <w:marBottom w:val="0"/>
              <w:divBdr>
                <w:top w:val="none" w:sz="0" w:space="0" w:color="auto"/>
                <w:left w:val="none" w:sz="0" w:space="0" w:color="auto"/>
                <w:bottom w:val="none" w:sz="0" w:space="0" w:color="auto"/>
                <w:right w:val="none" w:sz="0" w:space="0" w:color="auto"/>
              </w:divBdr>
              <w:divsChild>
                <w:div w:id="193425650">
                  <w:marLeft w:val="0"/>
                  <w:marRight w:val="0"/>
                  <w:marTop w:val="0"/>
                  <w:marBottom w:val="0"/>
                  <w:divBdr>
                    <w:top w:val="none" w:sz="0" w:space="0" w:color="auto"/>
                    <w:left w:val="none" w:sz="0" w:space="0" w:color="auto"/>
                    <w:bottom w:val="none" w:sz="0" w:space="0" w:color="auto"/>
                    <w:right w:val="none" w:sz="0" w:space="0" w:color="auto"/>
                  </w:divBdr>
                  <w:divsChild>
                    <w:div w:id="19923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163583">
      <w:bodyDiv w:val="1"/>
      <w:marLeft w:val="0"/>
      <w:marRight w:val="0"/>
      <w:marTop w:val="0"/>
      <w:marBottom w:val="0"/>
      <w:divBdr>
        <w:top w:val="none" w:sz="0" w:space="0" w:color="auto"/>
        <w:left w:val="none" w:sz="0" w:space="0" w:color="auto"/>
        <w:bottom w:val="none" w:sz="0" w:space="0" w:color="auto"/>
        <w:right w:val="none" w:sz="0" w:space="0" w:color="auto"/>
      </w:divBdr>
    </w:div>
    <w:div w:id="1520585364">
      <w:bodyDiv w:val="1"/>
      <w:marLeft w:val="0"/>
      <w:marRight w:val="0"/>
      <w:marTop w:val="0"/>
      <w:marBottom w:val="0"/>
      <w:divBdr>
        <w:top w:val="none" w:sz="0" w:space="0" w:color="auto"/>
        <w:left w:val="none" w:sz="0" w:space="0" w:color="auto"/>
        <w:bottom w:val="none" w:sz="0" w:space="0" w:color="auto"/>
        <w:right w:val="none" w:sz="0" w:space="0" w:color="auto"/>
      </w:divBdr>
    </w:div>
    <w:div w:id="1545603241">
      <w:bodyDiv w:val="1"/>
      <w:marLeft w:val="0"/>
      <w:marRight w:val="0"/>
      <w:marTop w:val="0"/>
      <w:marBottom w:val="0"/>
      <w:divBdr>
        <w:top w:val="none" w:sz="0" w:space="0" w:color="auto"/>
        <w:left w:val="none" w:sz="0" w:space="0" w:color="auto"/>
        <w:bottom w:val="none" w:sz="0" w:space="0" w:color="auto"/>
        <w:right w:val="none" w:sz="0" w:space="0" w:color="auto"/>
      </w:divBdr>
    </w:div>
    <w:div w:id="1615743687">
      <w:bodyDiv w:val="1"/>
      <w:marLeft w:val="0"/>
      <w:marRight w:val="0"/>
      <w:marTop w:val="0"/>
      <w:marBottom w:val="0"/>
      <w:divBdr>
        <w:top w:val="none" w:sz="0" w:space="0" w:color="auto"/>
        <w:left w:val="none" w:sz="0" w:space="0" w:color="auto"/>
        <w:bottom w:val="none" w:sz="0" w:space="0" w:color="auto"/>
        <w:right w:val="none" w:sz="0" w:space="0" w:color="auto"/>
      </w:divBdr>
    </w:div>
    <w:div w:id="1643002178">
      <w:bodyDiv w:val="1"/>
      <w:marLeft w:val="0"/>
      <w:marRight w:val="0"/>
      <w:marTop w:val="0"/>
      <w:marBottom w:val="0"/>
      <w:divBdr>
        <w:top w:val="none" w:sz="0" w:space="0" w:color="auto"/>
        <w:left w:val="none" w:sz="0" w:space="0" w:color="auto"/>
        <w:bottom w:val="none" w:sz="0" w:space="0" w:color="auto"/>
        <w:right w:val="none" w:sz="0" w:space="0" w:color="auto"/>
      </w:divBdr>
    </w:div>
    <w:div w:id="1644655559">
      <w:bodyDiv w:val="1"/>
      <w:marLeft w:val="0"/>
      <w:marRight w:val="0"/>
      <w:marTop w:val="0"/>
      <w:marBottom w:val="0"/>
      <w:divBdr>
        <w:top w:val="none" w:sz="0" w:space="0" w:color="auto"/>
        <w:left w:val="none" w:sz="0" w:space="0" w:color="auto"/>
        <w:bottom w:val="none" w:sz="0" w:space="0" w:color="auto"/>
        <w:right w:val="none" w:sz="0" w:space="0" w:color="auto"/>
      </w:divBdr>
      <w:divsChild>
        <w:div w:id="1730957313">
          <w:marLeft w:val="0"/>
          <w:marRight w:val="0"/>
          <w:marTop w:val="0"/>
          <w:marBottom w:val="0"/>
          <w:divBdr>
            <w:top w:val="none" w:sz="0" w:space="0" w:color="auto"/>
            <w:left w:val="none" w:sz="0" w:space="0" w:color="auto"/>
            <w:bottom w:val="none" w:sz="0" w:space="0" w:color="auto"/>
            <w:right w:val="none" w:sz="0" w:space="0" w:color="auto"/>
          </w:divBdr>
          <w:divsChild>
            <w:div w:id="140773723">
              <w:marLeft w:val="0"/>
              <w:marRight w:val="0"/>
              <w:marTop w:val="0"/>
              <w:marBottom w:val="0"/>
              <w:divBdr>
                <w:top w:val="none" w:sz="0" w:space="0" w:color="auto"/>
                <w:left w:val="none" w:sz="0" w:space="0" w:color="auto"/>
                <w:bottom w:val="none" w:sz="0" w:space="0" w:color="auto"/>
                <w:right w:val="none" w:sz="0" w:space="0" w:color="auto"/>
              </w:divBdr>
              <w:divsChild>
                <w:div w:id="2118862333">
                  <w:marLeft w:val="0"/>
                  <w:marRight w:val="0"/>
                  <w:marTop w:val="0"/>
                  <w:marBottom w:val="0"/>
                  <w:divBdr>
                    <w:top w:val="none" w:sz="0" w:space="0" w:color="auto"/>
                    <w:left w:val="none" w:sz="0" w:space="0" w:color="auto"/>
                    <w:bottom w:val="none" w:sz="0" w:space="0" w:color="auto"/>
                    <w:right w:val="none" w:sz="0" w:space="0" w:color="auto"/>
                  </w:divBdr>
                  <w:divsChild>
                    <w:div w:id="8934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860958">
      <w:bodyDiv w:val="1"/>
      <w:marLeft w:val="0"/>
      <w:marRight w:val="0"/>
      <w:marTop w:val="0"/>
      <w:marBottom w:val="0"/>
      <w:divBdr>
        <w:top w:val="none" w:sz="0" w:space="0" w:color="auto"/>
        <w:left w:val="none" w:sz="0" w:space="0" w:color="auto"/>
        <w:bottom w:val="none" w:sz="0" w:space="0" w:color="auto"/>
        <w:right w:val="none" w:sz="0" w:space="0" w:color="auto"/>
      </w:divBdr>
      <w:divsChild>
        <w:div w:id="316424696">
          <w:marLeft w:val="0"/>
          <w:marRight w:val="0"/>
          <w:marTop w:val="0"/>
          <w:marBottom w:val="0"/>
          <w:divBdr>
            <w:top w:val="none" w:sz="0" w:space="0" w:color="auto"/>
            <w:left w:val="none" w:sz="0" w:space="0" w:color="auto"/>
            <w:bottom w:val="none" w:sz="0" w:space="0" w:color="auto"/>
            <w:right w:val="none" w:sz="0" w:space="0" w:color="auto"/>
          </w:divBdr>
          <w:divsChild>
            <w:div w:id="390810276">
              <w:marLeft w:val="0"/>
              <w:marRight w:val="0"/>
              <w:marTop w:val="0"/>
              <w:marBottom w:val="0"/>
              <w:divBdr>
                <w:top w:val="none" w:sz="0" w:space="0" w:color="auto"/>
                <w:left w:val="none" w:sz="0" w:space="0" w:color="auto"/>
                <w:bottom w:val="none" w:sz="0" w:space="0" w:color="auto"/>
                <w:right w:val="none" w:sz="0" w:space="0" w:color="auto"/>
              </w:divBdr>
              <w:divsChild>
                <w:div w:id="848762248">
                  <w:marLeft w:val="0"/>
                  <w:marRight w:val="0"/>
                  <w:marTop w:val="0"/>
                  <w:marBottom w:val="0"/>
                  <w:divBdr>
                    <w:top w:val="none" w:sz="0" w:space="0" w:color="auto"/>
                    <w:left w:val="none" w:sz="0" w:space="0" w:color="auto"/>
                    <w:bottom w:val="none" w:sz="0" w:space="0" w:color="auto"/>
                    <w:right w:val="none" w:sz="0" w:space="0" w:color="auto"/>
                  </w:divBdr>
                  <w:divsChild>
                    <w:div w:id="117519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85408">
      <w:bodyDiv w:val="1"/>
      <w:marLeft w:val="0"/>
      <w:marRight w:val="0"/>
      <w:marTop w:val="0"/>
      <w:marBottom w:val="0"/>
      <w:divBdr>
        <w:top w:val="none" w:sz="0" w:space="0" w:color="auto"/>
        <w:left w:val="none" w:sz="0" w:space="0" w:color="auto"/>
        <w:bottom w:val="none" w:sz="0" w:space="0" w:color="auto"/>
        <w:right w:val="none" w:sz="0" w:space="0" w:color="auto"/>
      </w:divBdr>
    </w:div>
    <w:div w:id="1747534890">
      <w:bodyDiv w:val="1"/>
      <w:marLeft w:val="0"/>
      <w:marRight w:val="0"/>
      <w:marTop w:val="0"/>
      <w:marBottom w:val="0"/>
      <w:divBdr>
        <w:top w:val="none" w:sz="0" w:space="0" w:color="auto"/>
        <w:left w:val="none" w:sz="0" w:space="0" w:color="auto"/>
        <w:bottom w:val="none" w:sz="0" w:space="0" w:color="auto"/>
        <w:right w:val="none" w:sz="0" w:space="0" w:color="auto"/>
      </w:divBdr>
    </w:div>
    <w:div w:id="1749420286">
      <w:bodyDiv w:val="1"/>
      <w:marLeft w:val="0"/>
      <w:marRight w:val="0"/>
      <w:marTop w:val="0"/>
      <w:marBottom w:val="0"/>
      <w:divBdr>
        <w:top w:val="none" w:sz="0" w:space="0" w:color="auto"/>
        <w:left w:val="none" w:sz="0" w:space="0" w:color="auto"/>
        <w:bottom w:val="none" w:sz="0" w:space="0" w:color="auto"/>
        <w:right w:val="none" w:sz="0" w:space="0" w:color="auto"/>
      </w:divBdr>
    </w:div>
    <w:div w:id="1791244230">
      <w:bodyDiv w:val="1"/>
      <w:marLeft w:val="0"/>
      <w:marRight w:val="0"/>
      <w:marTop w:val="0"/>
      <w:marBottom w:val="0"/>
      <w:divBdr>
        <w:top w:val="none" w:sz="0" w:space="0" w:color="auto"/>
        <w:left w:val="none" w:sz="0" w:space="0" w:color="auto"/>
        <w:bottom w:val="none" w:sz="0" w:space="0" w:color="auto"/>
        <w:right w:val="none" w:sz="0" w:space="0" w:color="auto"/>
      </w:divBdr>
    </w:div>
    <w:div w:id="1850681107">
      <w:bodyDiv w:val="1"/>
      <w:marLeft w:val="0"/>
      <w:marRight w:val="0"/>
      <w:marTop w:val="0"/>
      <w:marBottom w:val="0"/>
      <w:divBdr>
        <w:top w:val="none" w:sz="0" w:space="0" w:color="auto"/>
        <w:left w:val="none" w:sz="0" w:space="0" w:color="auto"/>
        <w:bottom w:val="none" w:sz="0" w:space="0" w:color="auto"/>
        <w:right w:val="none" w:sz="0" w:space="0" w:color="auto"/>
      </w:divBdr>
    </w:div>
    <w:div w:id="1855605249">
      <w:bodyDiv w:val="1"/>
      <w:marLeft w:val="0"/>
      <w:marRight w:val="0"/>
      <w:marTop w:val="0"/>
      <w:marBottom w:val="0"/>
      <w:divBdr>
        <w:top w:val="none" w:sz="0" w:space="0" w:color="auto"/>
        <w:left w:val="none" w:sz="0" w:space="0" w:color="auto"/>
        <w:bottom w:val="none" w:sz="0" w:space="0" w:color="auto"/>
        <w:right w:val="none" w:sz="0" w:space="0" w:color="auto"/>
      </w:divBdr>
    </w:div>
    <w:div w:id="1865903189">
      <w:bodyDiv w:val="1"/>
      <w:marLeft w:val="0"/>
      <w:marRight w:val="0"/>
      <w:marTop w:val="0"/>
      <w:marBottom w:val="0"/>
      <w:divBdr>
        <w:top w:val="none" w:sz="0" w:space="0" w:color="auto"/>
        <w:left w:val="none" w:sz="0" w:space="0" w:color="auto"/>
        <w:bottom w:val="none" w:sz="0" w:space="0" w:color="auto"/>
        <w:right w:val="none" w:sz="0" w:space="0" w:color="auto"/>
      </w:divBdr>
    </w:div>
    <w:div w:id="1882475825">
      <w:bodyDiv w:val="1"/>
      <w:marLeft w:val="0"/>
      <w:marRight w:val="0"/>
      <w:marTop w:val="0"/>
      <w:marBottom w:val="0"/>
      <w:divBdr>
        <w:top w:val="none" w:sz="0" w:space="0" w:color="auto"/>
        <w:left w:val="none" w:sz="0" w:space="0" w:color="auto"/>
        <w:bottom w:val="none" w:sz="0" w:space="0" w:color="auto"/>
        <w:right w:val="none" w:sz="0" w:space="0" w:color="auto"/>
      </w:divBdr>
    </w:div>
    <w:div w:id="1912234256">
      <w:bodyDiv w:val="1"/>
      <w:marLeft w:val="0"/>
      <w:marRight w:val="0"/>
      <w:marTop w:val="0"/>
      <w:marBottom w:val="0"/>
      <w:divBdr>
        <w:top w:val="none" w:sz="0" w:space="0" w:color="auto"/>
        <w:left w:val="none" w:sz="0" w:space="0" w:color="auto"/>
        <w:bottom w:val="none" w:sz="0" w:space="0" w:color="auto"/>
        <w:right w:val="none" w:sz="0" w:space="0" w:color="auto"/>
      </w:divBdr>
      <w:divsChild>
        <w:div w:id="295911451">
          <w:marLeft w:val="0"/>
          <w:marRight w:val="0"/>
          <w:marTop w:val="0"/>
          <w:marBottom w:val="0"/>
          <w:divBdr>
            <w:top w:val="none" w:sz="0" w:space="0" w:color="auto"/>
            <w:left w:val="none" w:sz="0" w:space="0" w:color="auto"/>
            <w:bottom w:val="none" w:sz="0" w:space="0" w:color="auto"/>
            <w:right w:val="none" w:sz="0" w:space="0" w:color="auto"/>
          </w:divBdr>
          <w:divsChild>
            <w:div w:id="1717660376">
              <w:marLeft w:val="0"/>
              <w:marRight w:val="0"/>
              <w:marTop w:val="0"/>
              <w:marBottom w:val="0"/>
              <w:divBdr>
                <w:top w:val="none" w:sz="0" w:space="0" w:color="auto"/>
                <w:left w:val="none" w:sz="0" w:space="0" w:color="auto"/>
                <w:bottom w:val="none" w:sz="0" w:space="0" w:color="auto"/>
                <w:right w:val="none" w:sz="0" w:space="0" w:color="auto"/>
              </w:divBdr>
              <w:divsChild>
                <w:div w:id="1728798135">
                  <w:marLeft w:val="0"/>
                  <w:marRight w:val="0"/>
                  <w:marTop w:val="0"/>
                  <w:marBottom w:val="0"/>
                  <w:divBdr>
                    <w:top w:val="none" w:sz="0" w:space="0" w:color="auto"/>
                    <w:left w:val="none" w:sz="0" w:space="0" w:color="auto"/>
                    <w:bottom w:val="none" w:sz="0" w:space="0" w:color="auto"/>
                    <w:right w:val="none" w:sz="0" w:space="0" w:color="auto"/>
                  </w:divBdr>
                  <w:divsChild>
                    <w:div w:id="10896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019367">
      <w:bodyDiv w:val="1"/>
      <w:marLeft w:val="0"/>
      <w:marRight w:val="0"/>
      <w:marTop w:val="0"/>
      <w:marBottom w:val="0"/>
      <w:divBdr>
        <w:top w:val="none" w:sz="0" w:space="0" w:color="auto"/>
        <w:left w:val="none" w:sz="0" w:space="0" w:color="auto"/>
        <w:bottom w:val="none" w:sz="0" w:space="0" w:color="auto"/>
        <w:right w:val="none" w:sz="0" w:space="0" w:color="auto"/>
      </w:divBdr>
    </w:div>
    <w:div w:id="1951206916">
      <w:bodyDiv w:val="1"/>
      <w:marLeft w:val="0"/>
      <w:marRight w:val="0"/>
      <w:marTop w:val="0"/>
      <w:marBottom w:val="0"/>
      <w:divBdr>
        <w:top w:val="none" w:sz="0" w:space="0" w:color="auto"/>
        <w:left w:val="none" w:sz="0" w:space="0" w:color="auto"/>
        <w:bottom w:val="none" w:sz="0" w:space="0" w:color="auto"/>
        <w:right w:val="none" w:sz="0" w:space="0" w:color="auto"/>
      </w:divBdr>
    </w:div>
    <w:div w:id="1964574955">
      <w:bodyDiv w:val="1"/>
      <w:marLeft w:val="0"/>
      <w:marRight w:val="0"/>
      <w:marTop w:val="0"/>
      <w:marBottom w:val="0"/>
      <w:divBdr>
        <w:top w:val="none" w:sz="0" w:space="0" w:color="auto"/>
        <w:left w:val="none" w:sz="0" w:space="0" w:color="auto"/>
        <w:bottom w:val="none" w:sz="0" w:space="0" w:color="auto"/>
        <w:right w:val="none" w:sz="0" w:space="0" w:color="auto"/>
      </w:divBdr>
    </w:div>
    <w:div w:id="1976524310">
      <w:bodyDiv w:val="1"/>
      <w:marLeft w:val="0"/>
      <w:marRight w:val="0"/>
      <w:marTop w:val="0"/>
      <w:marBottom w:val="0"/>
      <w:divBdr>
        <w:top w:val="none" w:sz="0" w:space="0" w:color="auto"/>
        <w:left w:val="none" w:sz="0" w:space="0" w:color="auto"/>
        <w:bottom w:val="none" w:sz="0" w:space="0" w:color="auto"/>
        <w:right w:val="none" w:sz="0" w:space="0" w:color="auto"/>
      </w:divBdr>
    </w:div>
    <w:div w:id="2000575915">
      <w:bodyDiv w:val="1"/>
      <w:marLeft w:val="0"/>
      <w:marRight w:val="0"/>
      <w:marTop w:val="0"/>
      <w:marBottom w:val="0"/>
      <w:divBdr>
        <w:top w:val="none" w:sz="0" w:space="0" w:color="auto"/>
        <w:left w:val="none" w:sz="0" w:space="0" w:color="auto"/>
        <w:bottom w:val="none" w:sz="0" w:space="0" w:color="auto"/>
        <w:right w:val="none" w:sz="0" w:space="0" w:color="auto"/>
      </w:divBdr>
    </w:div>
    <w:div w:id="2035421611">
      <w:bodyDiv w:val="1"/>
      <w:marLeft w:val="0"/>
      <w:marRight w:val="0"/>
      <w:marTop w:val="0"/>
      <w:marBottom w:val="0"/>
      <w:divBdr>
        <w:top w:val="none" w:sz="0" w:space="0" w:color="auto"/>
        <w:left w:val="none" w:sz="0" w:space="0" w:color="auto"/>
        <w:bottom w:val="none" w:sz="0" w:space="0" w:color="auto"/>
        <w:right w:val="none" w:sz="0" w:space="0" w:color="auto"/>
      </w:divBdr>
      <w:divsChild>
        <w:div w:id="175655841">
          <w:marLeft w:val="0"/>
          <w:marRight w:val="0"/>
          <w:marTop w:val="0"/>
          <w:marBottom w:val="0"/>
          <w:divBdr>
            <w:top w:val="none" w:sz="0" w:space="0" w:color="auto"/>
            <w:left w:val="none" w:sz="0" w:space="0" w:color="auto"/>
            <w:bottom w:val="none" w:sz="0" w:space="0" w:color="auto"/>
            <w:right w:val="none" w:sz="0" w:space="0" w:color="auto"/>
          </w:divBdr>
          <w:divsChild>
            <w:div w:id="117070261">
              <w:marLeft w:val="0"/>
              <w:marRight w:val="0"/>
              <w:marTop w:val="0"/>
              <w:marBottom w:val="0"/>
              <w:divBdr>
                <w:top w:val="none" w:sz="0" w:space="0" w:color="auto"/>
                <w:left w:val="none" w:sz="0" w:space="0" w:color="auto"/>
                <w:bottom w:val="none" w:sz="0" w:space="0" w:color="auto"/>
                <w:right w:val="none" w:sz="0" w:space="0" w:color="auto"/>
              </w:divBdr>
              <w:divsChild>
                <w:div w:id="9601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48055">
      <w:bodyDiv w:val="1"/>
      <w:marLeft w:val="0"/>
      <w:marRight w:val="0"/>
      <w:marTop w:val="0"/>
      <w:marBottom w:val="0"/>
      <w:divBdr>
        <w:top w:val="none" w:sz="0" w:space="0" w:color="auto"/>
        <w:left w:val="none" w:sz="0" w:space="0" w:color="auto"/>
        <w:bottom w:val="none" w:sz="0" w:space="0" w:color="auto"/>
        <w:right w:val="none" w:sz="0" w:space="0" w:color="auto"/>
      </w:divBdr>
    </w:div>
    <w:div w:id="2085102085">
      <w:bodyDiv w:val="1"/>
      <w:marLeft w:val="0"/>
      <w:marRight w:val="0"/>
      <w:marTop w:val="0"/>
      <w:marBottom w:val="0"/>
      <w:divBdr>
        <w:top w:val="none" w:sz="0" w:space="0" w:color="auto"/>
        <w:left w:val="none" w:sz="0" w:space="0" w:color="auto"/>
        <w:bottom w:val="none" w:sz="0" w:space="0" w:color="auto"/>
        <w:right w:val="none" w:sz="0" w:space="0" w:color="auto"/>
      </w:divBdr>
    </w:div>
    <w:div w:id="208537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11.jpeg"/><Relationship Id="rId39" Type="http://schemas.openxmlformats.org/officeDocument/2006/relationships/header" Target="header6.xml"/><Relationship Id="rId21" Type="http://schemas.microsoft.com/office/2016/09/relationships/commentsIds" Target="commentsIds.xml"/><Relationship Id="rId34" Type="http://schemas.openxmlformats.org/officeDocument/2006/relationships/image" Target="media/image18.png"/><Relationship Id="rId42" Type="http://schemas.openxmlformats.org/officeDocument/2006/relationships/footer" Target="footer7.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wdp"/><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footer" Target="footer5.xml"/><Relationship Id="rId40" Type="http://schemas.openxmlformats.org/officeDocument/2006/relationships/footer" Target="footer6.xml"/><Relationship Id="rId45"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8/08/relationships/commentsExtensible" Target="commentsExtensible.xml"/><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8.xml"/><Relationship Id="rId48"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0.emf"/><Relationship Id="rId46" Type="http://schemas.openxmlformats.org/officeDocument/2006/relationships/footer" Target="footer9.xml"/><Relationship Id="rId20" Type="http://schemas.microsoft.com/office/2011/relationships/commentsExtended" Target="commentsExtended.xml"/><Relationship Id="rId41"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footer3.xml.rels><?xml version="1.0" encoding="UTF-8" standalone="yes"?>
<Relationships xmlns="http://schemas.openxmlformats.org/package/2006/relationships"><Relationship Id="rId1" Type="http://schemas.openxmlformats.org/officeDocument/2006/relationships/image" Target="media/image1.jpeg"/></Relationships>
</file>

<file path=word/_rels/footer4.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6.xml.rels><?xml version="1.0" encoding="UTF-8" standalone="yes"?>
<Relationships xmlns="http://schemas.openxmlformats.org/package/2006/relationships"><Relationship Id="rId1" Type="http://schemas.openxmlformats.org/officeDocument/2006/relationships/image" Target="media/image7.png"/></Relationships>
</file>

<file path=word/_rels/footer7.xml.rels><?xml version="1.0" encoding="UTF-8" standalone="yes"?>
<Relationships xmlns="http://schemas.openxmlformats.org/package/2006/relationships"><Relationship Id="rId1" Type="http://schemas.openxmlformats.org/officeDocument/2006/relationships/image" Target="media/image22.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_rels/footer9.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21.jpe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F1E2A-DF4D-4ACC-82DC-87D043BBF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30</Pages>
  <Words>14070</Words>
  <Characters>80205</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Tang</dc:creator>
  <cp:lastModifiedBy>Vincentius Mario PURNAMA</cp:lastModifiedBy>
  <cp:revision>45</cp:revision>
  <cp:lastPrinted>2018-05-18T14:07:00Z</cp:lastPrinted>
  <dcterms:created xsi:type="dcterms:W3CDTF">2020-08-25T06:07:00Z</dcterms:created>
  <dcterms:modified xsi:type="dcterms:W3CDTF">2020-08-25T14:47:00Z</dcterms:modified>
</cp:coreProperties>
</file>